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Garamond" w:cs="Garamond" w:eastAsia="Garamond" w:hAnsi="Garamond"/>
          <w:b w:val="1"/>
        </w:rPr>
      </w:pPr>
      <w:r w:rsidDel="00000000" w:rsidR="00000000" w:rsidRPr="00000000">
        <w:rPr>
          <w:rFonts w:ascii="Garamond" w:cs="Garamond" w:eastAsia="Garamond" w:hAnsi="Garamond"/>
          <w:b w:val="1"/>
          <w:rtl w:val="0"/>
        </w:rPr>
        <w:t xml:space="preserve">The role of present-day speciation in modern dynamics of vertebrate diversity</w:t>
      </w:r>
    </w:p>
    <w:p w:rsidR="00000000" w:rsidDel="00000000" w:rsidP="00000000" w:rsidRDefault="00000000" w:rsidRPr="00000000" w14:paraId="00000002">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03">
      <w:pPr>
        <w:jc w:val="both"/>
        <w:rPr>
          <w:rFonts w:ascii="Garamond" w:cs="Garamond" w:eastAsia="Garamond" w:hAnsi="Garamond"/>
        </w:rPr>
      </w:pPr>
      <w:r w:rsidDel="00000000" w:rsidR="00000000" w:rsidRPr="00000000">
        <w:rPr>
          <w:rFonts w:ascii="Garamond" w:cs="Garamond" w:eastAsia="Garamond" w:hAnsi="Garamond"/>
          <w:rtl w:val="0"/>
        </w:rPr>
        <w:t xml:space="preserve">Alternative title: Present-day speciation rates do not generate modern terrestrial vertebrate cradles and museums  </w:t>
      </w:r>
    </w:p>
    <w:p w:rsidR="00000000" w:rsidDel="00000000" w:rsidP="00000000" w:rsidRDefault="00000000" w:rsidRPr="00000000" w14:paraId="00000004">
      <w:pPr>
        <w:jc w:val="both"/>
        <w:rPr>
          <w:rFonts w:ascii="Garamond" w:cs="Garamond" w:eastAsia="Garamond" w:hAnsi="Garamond"/>
        </w:rPr>
      </w:pPr>
      <w:r w:rsidDel="00000000" w:rsidR="00000000" w:rsidRPr="00000000">
        <w:rPr>
          <w:rFonts w:ascii="Garamond" w:cs="Garamond" w:eastAsia="Garamond" w:hAnsi="Garamond"/>
          <w:rtl w:val="0"/>
        </w:rPr>
        <w:t xml:space="preserve">Alternative title: Present-day speciation rates do not generate modern dynamics of terrestrial vertebrate diversity  </w:t>
      </w:r>
    </w:p>
    <w:p w:rsidR="00000000" w:rsidDel="00000000" w:rsidP="00000000" w:rsidRDefault="00000000" w:rsidRPr="00000000" w14:paraId="00000005">
      <w:pPr>
        <w:jc w:val="both"/>
        <w:rPr>
          <w:rFonts w:ascii="Garamond" w:cs="Garamond" w:eastAsia="Garamond" w:hAnsi="Garamond"/>
        </w:rPr>
      </w:pPr>
      <w:r w:rsidDel="00000000" w:rsidR="00000000" w:rsidRPr="00000000">
        <w:rPr>
          <w:rFonts w:ascii="Garamond" w:cs="Garamond" w:eastAsia="Garamond" w:hAnsi="Garamond"/>
          <w:rtl w:val="0"/>
        </w:rPr>
        <w:t xml:space="preserve">Alternative title: Recent tetrapod cradles are not the result of present-day speciation</w:t>
      </w:r>
    </w:p>
    <w:p w:rsidR="00000000" w:rsidDel="00000000" w:rsidP="00000000" w:rsidRDefault="00000000" w:rsidRPr="00000000" w14:paraId="00000006">
      <w:pPr>
        <w:jc w:val="both"/>
        <w:rPr>
          <w:rFonts w:ascii="Garamond" w:cs="Garamond" w:eastAsia="Garamond" w:hAnsi="Garamond"/>
        </w:rPr>
      </w:pPr>
      <w:r w:rsidDel="00000000" w:rsidR="00000000" w:rsidRPr="00000000">
        <w:rPr>
          <w:rFonts w:ascii="Garamond" w:cs="Garamond" w:eastAsia="Garamond" w:hAnsi="Garamond"/>
          <w:rtl w:val="0"/>
        </w:rPr>
        <w:t xml:space="preserve">Alternative: Is recent speciation rate the driver of modern diversity dynamics? A global assessment with terrestrial vertebrates</w:t>
      </w:r>
    </w:p>
    <w:p w:rsidR="00000000" w:rsidDel="00000000" w:rsidP="00000000" w:rsidRDefault="00000000" w:rsidRPr="00000000" w14:paraId="00000007">
      <w:pPr>
        <w:jc w:val="both"/>
        <w:rPr>
          <w:rFonts w:ascii="Garamond" w:cs="Garamond" w:eastAsia="Garamond" w:hAnsi="Garamond"/>
        </w:rPr>
      </w:pPr>
      <w:r w:rsidDel="00000000" w:rsidR="00000000" w:rsidRPr="00000000">
        <w:rPr>
          <w:rFonts w:ascii="Garamond" w:cs="Garamond" w:eastAsia="Garamond" w:hAnsi="Garamond"/>
          <w:rtl w:val="0"/>
        </w:rPr>
        <w:t xml:space="preserve">Alternative: Modern dynamics of vertebrate diversity: the role of present-day speciation rates in shaping cradles and museums.</w:t>
      </w:r>
    </w:p>
    <w:p w:rsidR="00000000" w:rsidDel="00000000" w:rsidP="00000000" w:rsidRDefault="00000000" w:rsidRPr="00000000" w14:paraId="00000008">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09">
      <w:pPr>
        <w:pStyle w:val="Title"/>
        <w:jc w:val="both"/>
        <w:rPr/>
      </w:pPr>
      <w:bookmarkStart w:colFirst="0" w:colLast="0" w:name="_heading=h.1nd8mue55sl8" w:id="0"/>
      <w:bookmarkEnd w:id="0"/>
      <w:r w:rsidDel="00000000" w:rsidR="00000000" w:rsidRPr="00000000">
        <w:rPr>
          <w:rtl w:val="0"/>
        </w:rPr>
        <w:t xml:space="preserve">Abstract</w:t>
      </w:r>
    </w:p>
    <w:p w:rsidR="00000000" w:rsidDel="00000000" w:rsidP="00000000" w:rsidRDefault="00000000" w:rsidRPr="00000000" w14:paraId="0000000A">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0B">
      <w:pPr>
        <w:jc w:val="both"/>
        <w:rPr>
          <w:rFonts w:ascii="Garamond" w:cs="Garamond" w:eastAsia="Garamond" w:hAnsi="Garamond"/>
        </w:rPr>
      </w:pPr>
      <w:r w:rsidDel="00000000" w:rsidR="00000000" w:rsidRPr="00000000">
        <w:rPr>
          <w:rFonts w:ascii="Garamond" w:cs="Garamond" w:eastAsia="Garamond" w:hAnsi="Garamond"/>
          <w:rtl w:val="0"/>
        </w:rPr>
        <w:t xml:space="preserve">Evolutionary and ecological dynamics differ across regions of Earth and across clades of tree of life.</w:t>
      </w:r>
    </w:p>
    <w:p w:rsidR="00000000" w:rsidDel="00000000" w:rsidP="00000000" w:rsidRDefault="00000000" w:rsidRPr="00000000" w14:paraId="0000000C">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0D">
      <w:pPr>
        <w:pStyle w:val="Title"/>
        <w:jc w:val="both"/>
        <w:rPr/>
      </w:pPr>
      <w:bookmarkStart w:colFirst="0" w:colLast="0" w:name="_heading=h.g5v54cobzuz1" w:id="1"/>
      <w:bookmarkEnd w:id="1"/>
      <w:r w:rsidDel="00000000" w:rsidR="00000000" w:rsidRPr="00000000">
        <w:rPr>
          <w:rtl w:val="0"/>
        </w:rPr>
        <w:t xml:space="preserve">Introduction</w:t>
      </w:r>
    </w:p>
    <w:p w:rsidR="00000000" w:rsidDel="00000000" w:rsidP="00000000" w:rsidRDefault="00000000" w:rsidRPr="00000000" w14:paraId="0000000E">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0F">
      <w:pPr>
        <w:jc w:val="both"/>
        <w:rPr>
          <w:rFonts w:ascii="Garamond" w:cs="Garamond" w:eastAsia="Garamond" w:hAnsi="Garamond"/>
        </w:rPr>
      </w:pPr>
      <w:r w:rsidDel="00000000" w:rsidR="00000000" w:rsidRPr="00000000">
        <w:rPr>
          <w:rFonts w:ascii="Garamond" w:cs="Garamond" w:eastAsia="Garamond" w:hAnsi="Garamond"/>
          <w:rtl w:val="0"/>
        </w:rPr>
        <w:t xml:space="preserve">The evolutionary and ecological processes underlying global patterns of biodiversity have always been a central subject of study for evolutionary biologists. Much of today's discussion about the geography of biodiversity dynamics stems from theoretical and conceptual developments on the characterization of regional conditions leading to different ways of diversity assembly (Fischer </w:t>
      </w:r>
      <w:sdt>
        <w:sdtPr>
          <w:tag w:val="goog_rdk_0"/>
        </w:sdtPr>
        <w:sdtContent>
          <w:commentRangeStart w:id="0"/>
        </w:sdtContent>
      </w:sdt>
      <w:r w:rsidDel="00000000" w:rsidR="00000000" w:rsidRPr="00000000">
        <w:rPr>
          <w:rFonts w:ascii="Garamond" w:cs="Garamond" w:eastAsia="Garamond" w:hAnsi="Garamond"/>
          <w:rtl w:val="0"/>
        </w:rPr>
        <w:t xml:space="preserve">1960</w:t>
      </w:r>
      <w:commentRangeEnd w:id="0"/>
      <w:r w:rsidDel="00000000" w:rsidR="00000000" w:rsidRPr="00000000">
        <w:commentReference w:id="0"/>
      </w:r>
      <w:r w:rsidDel="00000000" w:rsidR="00000000" w:rsidRPr="00000000">
        <w:rPr>
          <w:rFonts w:ascii="Garamond" w:cs="Garamond" w:eastAsia="Garamond" w:hAnsi="Garamond"/>
          <w:rtl w:val="0"/>
        </w:rPr>
        <w:t xml:space="preserve">; MacArthur </w:t>
      </w:r>
      <w:sdt>
        <w:sdtPr>
          <w:tag w:val="goog_rdk_1"/>
        </w:sdtPr>
        <w:sdtContent>
          <w:commentRangeStart w:id="1"/>
        </w:sdtContent>
      </w:sdt>
      <w:r w:rsidDel="00000000" w:rsidR="00000000" w:rsidRPr="00000000">
        <w:rPr>
          <w:rFonts w:ascii="Garamond" w:cs="Garamond" w:eastAsia="Garamond" w:hAnsi="Garamond"/>
          <w:rtl w:val="0"/>
        </w:rPr>
        <w:t xml:space="preserve">1964</w:t>
      </w:r>
      <w:commentRangeEnd w:id="1"/>
      <w:r w:rsidDel="00000000" w:rsidR="00000000" w:rsidRPr="00000000">
        <w:commentReference w:id="1"/>
      </w:r>
      <w:r w:rsidDel="00000000" w:rsidR="00000000" w:rsidRPr="00000000">
        <w:rPr>
          <w:rFonts w:ascii="Garamond" w:cs="Garamond" w:eastAsia="Garamond" w:hAnsi="Garamond"/>
          <w:rtl w:val="0"/>
        </w:rPr>
        <w:t xml:space="preserve">). The study of geographic patterns of species diversity, and particularly the ubiquitous increase in species richness from temperate to tropical regions (i.e., the latitudinal diversity gradient), has led the macroecological discussion from the very beginning of evolutionary biology as a discipline, being among the major topics in the works that paved the way for the modern evolutionary theory (Humboldt and Bonpland </w:t>
      </w:r>
      <w:sdt>
        <w:sdtPr>
          <w:tag w:val="goog_rdk_2"/>
        </w:sdtPr>
        <w:sdtContent>
          <w:commentRangeStart w:id="2"/>
        </w:sdtContent>
      </w:sdt>
      <w:r w:rsidDel="00000000" w:rsidR="00000000" w:rsidRPr="00000000">
        <w:rPr>
          <w:rFonts w:ascii="Garamond" w:cs="Garamond" w:eastAsia="Garamond" w:hAnsi="Garamond"/>
          <w:rtl w:val="0"/>
        </w:rPr>
        <w:t xml:space="preserve">1807</w:t>
      </w:r>
      <w:commentRangeEnd w:id="2"/>
      <w:r w:rsidDel="00000000" w:rsidR="00000000" w:rsidRPr="00000000">
        <w:commentReference w:id="2"/>
      </w:r>
      <w:r w:rsidDel="00000000" w:rsidR="00000000" w:rsidRPr="00000000">
        <w:rPr>
          <w:rFonts w:ascii="Garamond" w:cs="Garamond" w:eastAsia="Garamond" w:hAnsi="Garamond"/>
          <w:rtl w:val="0"/>
        </w:rPr>
        <w:t xml:space="preserve">; Darwin </w:t>
      </w:r>
      <w:sdt>
        <w:sdtPr>
          <w:tag w:val="goog_rdk_3"/>
        </w:sdtPr>
        <w:sdtContent>
          <w:commentRangeStart w:id="3"/>
        </w:sdtContent>
      </w:sdt>
      <w:r w:rsidDel="00000000" w:rsidR="00000000" w:rsidRPr="00000000">
        <w:rPr>
          <w:rFonts w:ascii="Garamond" w:cs="Garamond" w:eastAsia="Garamond" w:hAnsi="Garamond"/>
          <w:rtl w:val="0"/>
        </w:rPr>
        <w:t xml:space="preserve">1859</w:t>
      </w:r>
      <w:commentRangeEnd w:id="3"/>
      <w:r w:rsidDel="00000000" w:rsidR="00000000" w:rsidRPr="00000000">
        <w:commentReference w:id="3"/>
      </w:r>
      <w:r w:rsidDel="00000000" w:rsidR="00000000" w:rsidRPr="00000000">
        <w:rPr>
          <w:rFonts w:ascii="Garamond" w:cs="Garamond" w:eastAsia="Garamond" w:hAnsi="Garamond"/>
          <w:rtl w:val="0"/>
        </w:rPr>
        <w:t xml:space="preserve">; Wallace </w:t>
      </w:r>
      <w:sdt>
        <w:sdtPr>
          <w:tag w:val="goog_rdk_4"/>
        </w:sdtPr>
        <w:sdtContent>
          <w:commentRangeStart w:id="4"/>
        </w:sdtContent>
      </w:sdt>
      <w:r w:rsidDel="00000000" w:rsidR="00000000" w:rsidRPr="00000000">
        <w:rPr>
          <w:rFonts w:ascii="Garamond" w:cs="Garamond" w:eastAsia="Garamond" w:hAnsi="Garamond"/>
          <w:rtl w:val="0"/>
        </w:rPr>
        <w:t xml:space="preserve">1876</w:t>
      </w:r>
      <w:commentRangeEnd w:id="4"/>
      <w:r w:rsidDel="00000000" w:rsidR="00000000" w:rsidRPr="00000000">
        <w:commentReference w:id="4"/>
      </w:r>
      <w:r w:rsidDel="00000000" w:rsidR="00000000" w:rsidRPr="00000000">
        <w:rPr>
          <w:rFonts w:ascii="Garamond" w:cs="Garamond" w:eastAsia="Garamond" w:hAnsi="Garamond"/>
          <w:rtl w:val="0"/>
        </w:rPr>
        <w:t xml:space="preserve">). </w:t>
      </w:r>
    </w:p>
    <w:p w:rsidR="00000000" w:rsidDel="00000000" w:rsidP="00000000" w:rsidRDefault="00000000" w:rsidRPr="00000000" w14:paraId="00000010">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11">
      <w:pPr>
        <w:jc w:val="both"/>
        <w:rPr>
          <w:rFonts w:ascii="Garamond" w:cs="Garamond" w:eastAsia="Garamond" w:hAnsi="Garamond"/>
        </w:rPr>
      </w:pPr>
      <w:r w:rsidDel="00000000" w:rsidR="00000000" w:rsidRPr="00000000">
        <w:rPr>
          <w:rFonts w:ascii="Garamond" w:cs="Garamond" w:eastAsia="Garamond" w:hAnsi="Garamond"/>
          <w:rtl w:val="0"/>
        </w:rPr>
        <w:t xml:space="preserve">The biodiversity levels in a given area are ultimately </w:t>
      </w:r>
      <w:sdt>
        <w:sdtPr>
          <w:tag w:val="goog_rdk_5"/>
        </w:sdtPr>
        <w:sdtContent>
          <w:commentRangeStart w:id="5"/>
        </w:sdtContent>
      </w:sdt>
      <w:r w:rsidDel="00000000" w:rsidR="00000000" w:rsidRPr="00000000">
        <w:rPr>
          <w:rFonts w:ascii="Garamond" w:cs="Garamond" w:eastAsia="Garamond" w:hAnsi="Garamond"/>
          <w:rtl w:val="0"/>
        </w:rPr>
        <w:t xml:space="preserve">determined</w:t>
      </w:r>
      <w:commentRangeEnd w:id="5"/>
      <w:r w:rsidDel="00000000" w:rsidR="00000000" w:rsidRPr="00000000">
        <w:commentReference w:id="5"/>
      </w:r>
      <w:r w:rsidDel="00000000" w:rsidR="00000000" w:rsidRPr="00000000">
        <w:rPr>
          <w:rFonts w:ascii="Garamond" w:cs="Garamond" w:eastAsia="Garamond" w:hAnsi="Garamond"/>
          <w:rtl w:val="0"/>
        </w:rPr>
        <w:t xml:space="preserve"> by three fundamental processes: lineage origination (generally represented by speciation in macroevolutionary studies of extant taxa), extinction, and dispersal (</w:t>
      </w:r>
      <w:sdt>
        <w:sdtPr>
          <w:tag w:val="goog_rdk_6"/>
        </w:sdtPr>
        <w:sdtContent>
          <w:commentRangeStart w:id="6"/>
        </w:sdtContent>
      </w:sdt>
      <w:r w:rsidDel="00000000" w:rsidR="00000000" w:rsidRPr="00000000">
        <w:rPr>
          <w:rFonts w:ascii="Garamond" w:cs="Garamond" w:eastAsia="Garamond" w:hAnsi="Garamond"/>
          <w:rtl w:val="0"/>
        </w:rPr>
        <w:t xml:space="preserve">REF</w:t>
      </w:r>
      <w:commentRangeEnd w:id="6"/>
      <w:r w:rsidDel="00000000" w:rsidR="00000000" w:rsidRPr="00000000">
        <w:commentReference w:id="6"/>
      </w:r>
      <w:r w:rsidDel="00000000" w:rsidR="00000000" w:rsidRPr="00000000">
        <w:rPr>
          <w:rFonts w:ascii="Garamond" w:cs="Garamond" w:eastAsia="Garamond" w:hAnsi="Garamond"/>
          <w:rtl w:val="0"/>
        </w:rPr>
        <w:t xml:space="preserve">). These processes, and therefore the differences in richness across geographic and phylogenetic contexts, might be subjected to multiple biotic and abiotic factors, such as ecological interactions (</w:t>
      </w:r>
      <w:sdt>
        <w:sdtPr>
          <w:tag w:val="goog_rdk_7"/>
        </w:sdtPr>
        <w:sdtContent>
          <w:commentRangeStart w:id="7"/>
        </w:sdtContent>
      </w:sdt>
      <w:r w:rsidDel="00000000" w:rsidR="00000000" w:rsidRPr="00000000">
        <w:rPr>
          <w:rFonts w:ascii="Garamond" w:cs="Garamond" w:eastAsia="Garamond" w:hAnsi="Garamond"/>
          <w:rtl w:val="0"/>
        </w:rPr>
        <w:t xml:space="preserve">REF</w:t>
      </w:r>
      <w:commentRangeEnd w:id="7"/>
      <w:r w:rsidDel="00000000" w:rsidR="00000000" w:rsidRPr="00000000">
        <w:commentReference w:id="7"/>
      </w:r>
      <w:r w:rsidDel="00000000" w:rsidR="00000000" w:rsidRPr="00000000">
        <w:rPr>
          <w:rFonts w:ascii="Garamond" w:cs="Garamond" w:eastAsia="Garamond" w:hAnsi="Garamond"/>
          <w:rtl w:val="0"/>
        </w:rPr>
        <w:t xml:space="preserve">), evolutionary time (</w:t>
      </w:r>
      <w:sdt>
        <w:sdtPr>
          <w:tag w:val="goog_rdk_8"/>
        </w:sdtPr>
        <w:sdtContent>
          <w:commentRangeStart w:id="8"/>
        </w:sdtContent>
      </w:sdt>
      <w:r w:rsidDel="00000000" w:rsidR="00000000" w:rsidRPr="00000000">
        <w:rPr>
          <w:rFonts w:ascii="Garamond" w:cs="Garamond" w:eastAsia="Garamond" w:hAnsi="Garamond"/>
          <w:rtl w:val="0"/>
        </w:rPr>
        <w:t xml:space="preserve">REF</w:t>
      </w:r>
      <w:commentRangeEnd w:id="8"/>
      <w:r w:rsidDel="00000000" w:rsidR="00000000" w:rsidRPr="00000000">
        <w:commentReference w:id="8"/>
      </w:r>
      <w:r w:rsidDel="00000000" w:rsidR="00000000" w:rsidRPr="00000000">
        <w:rPr>
          <w:rFonts w:ascii="Garamond" w:cs="Garamond" w:eastAsia="Garamond" w:hAnsi="Garamond"/>
          <w:rtl w:val="0"/>
        </w:rPr>
        <w:t xml:space="preserve">), ecomorphological dynamics (</w:t>
      </w:r>
      <w:sdt>
        <w:sdtPr>
          <w:tag w:val="goog_rdk_9"/>
        </w:sdtPr>
        <w:sdtContent>
          <w:commentRangeStart w:id="9"/>
        </w:sdtContent>
      </w:sdt>
      <w:sdt>
        <w:sdtPr>
          <w:tag w:val="goog_rdk_10"/>
        </w:sdtPr>
        <w:sdtContent>
          <w:commentRangeStart w:id="10"/>
        </w:sdtContent>
      </w:sdt>
      <w:sdt>
        <w:sdtPr>
          <w:tag w:val="goog_rdk_11"/>
        </w:sdtPr>
        <w:sdtContent>
          <w:commentRangeStart w:id="11"/>
        </w:sdtContent>
      </w:sdt>
      <w:r w:rsidDel="00000000" w:rsidR="00000000" w:rsidRPr="00000000">
        <w:rPr>
          <w:rFonts w:ascii="Garamond" w:cs="Garamond" w:eastAsia="Garamond" w:hAnsi="Garamond"/>
          <w:rtl w:val="0"/>
        </w:rPr>
        <w:t xml:space="preserve">REF</w:t>
      </w:r>
      <w:commentRangeEnd w:id="9"/>
      <w:r w:rsidDel="00000000" w:rsidR="00000000" w:rsidRPr="00000000">
        <w:commentReference w:id="9"/>
      </w:r>
      <w:commentRangeEnd w:id="10"/>
      <w:r w:rsidDel="00000000" w:rsidR="00000000" w:rsidRPr="00000000">
        <w:commentReference w:id="10"/>
      </w:r>
      <w:commentRangeEnd w:id="11"/>
      <w:r w:rsidDel="00000000" w:rsidR="00000000" w:rsidRPr="00000000">
        <w:commentReference w:id="11"/>
      </w:r>
      <w:r w:rsidDel="00000000" w:rsidR="00000000" w:rsidRPr="00000000">
        <w:rPr>
          <w:rFonts w:ascii="Garamond" w:cs="Garamond" w:eastAsia="Garamond" w:hAnsi="Garamond"/>
          <w:rtl w:val="0"/>
        </w:rPr>
        <w:t xml:space="preserve">), environmental conditions (</w:t>
      </w:r>
      <w:sdt>
        <w:sdtPr>
          <w:tag w:val="goog_rdk_12"/>
        </w:sdtPr>
        <w:sdtContent>
          <w:commentRangeStart w:id="12"/>
        </w:sdtContent>
      </w:sdt>
      <w:sdt>
        <w:sdtPr>
          <w:tag w:val="goog_rdk_13"/>
        </w:sdtPr>
        <w:sdtContent>
          <w:commentRangeStart w:id="13"/>
        </w:sdtContent>
      </w:sdt>
      <w:sdt>
        <w:sdtPr>
          <w:tag w:val="goog_rdk_14"/>
        </w:sdtPr>
        <w:sdtContent>
          <w:commentRangeStart w:id="14"/>
        </w:sdtContent>
      </w:sdt>
      <w:sdt>
        <w:sdtPr>
          <w:tag w:val="goog_rdk_15"/>
        </w:sdtPr>
        <w:sdtContent>
          <w:commentRangeStart w:id="15"/>
        </w:sdtContent>
      </w:sdt>
      <w:r w:rsidDel="00000000" w:rsidR="00000000" w:rsidRPr="00000000">
        <w:rPr>
          <w:rFonts w:ascii="Garamond" w:cs="Garamond" w:eastAsia="Garamond" w:hAnsi="Garamond"/>
          <w:rtl w:val="0"/>
        </w:rPr>
        <w:t xml:space="preserve">REF</w:t>
      </w:r>
      <w:commentRangeEnd w:id="12"/>
      <w:r w:rsidDel="00000000" w:rsidR="00000000" w:rsidRPr="00000000">
        <w:commentReference w:id="12"/>
      </w:r>
      <w:commentRangeEnd w:id="13"/>
      <w:r w:rsidDel="00000000" w:rsidR="00000000" w:rsidRPr="00000000">
        <w:commentReference w:id="13"/>
      </w:r>
      <w:commentRangeEnd w:id="14"/>
      <w:r w:rsidDel="00000000" w:rsidR="00000000" w:rsidRPr="00000000">
        <w:commentReference w:id="14"/>
      </w:r>
      <w:commentRangeEnd w:id="15"/>
      <w:r w:rsidDel="00000000" w:rsidR="00000000" w:rsidRPr="00000000">
        <w:commentReference w:id="15"/>
      </w:r>
      <w:r w:rsidDel="00000000" w:rsidR="00000000" w:rsidRPr="00000000">
        <w:rPr>
          <w:rFonts w:ascii="Garamond" w:cs="Garamond" w:eastAsia="Garamond" w:hAnsi="Garamond"/>
          <w:rtl w:val="0"/>
        </w:rPr>
        <w:t xml:space="preserve">), climatic trends (</w:t>
      </w:r>
      <w:sdt>
        <w:sdtPr>
          <w:tag w:val="goog_rdk_16"/>
        </w:sdtPr>
        <w:sdtContent>
          <w:commentRangeStart w:id="16"/>
        </w:sdtContent>
      </w:sdt>
      <w:r w:rsidDel="00000000" w:rsidR="00000000" w:rsidRPr="00000000">
        <w:rPr>
          <w:rFonts w:ascii="Garamond" w:cs="Garamond" w:eastAsia="Garamond" w:hAnsi="Garamond"/>
          <w:rtl w:val="0"/>
        </w:rPr>
        <w:t xml:space="preserve">REF</w:t>
      </w:r>
      <w:commentRangeEnd w:id="16"/>
      <w:r w:rsidDel="00000000" w:rsidR="00000000" w:rsidRPr="00000000">
        <w:commentReference w:id="16"/>
      </w:r>
      <w:r w:rsidDel="00000000" w:rsidR="00000000" w:rsidRPr="00000000">
        <w:rPr>
          <w:rFonts w:ascii="Garamond" w:cs="Garamond" w:eastAsia="Garamond" w:hAnsi="Garamond"/>
          <w:rtl w:val="0"/>
        </w:rPr>
        <w:t xml:space="preserve">), or topography and plate tectonics (</w:t>
      </w:r>
      <w:sdt>
        <w:sdtPr>
          <w:tag w:val="goog_rdk_17"/>
        </w:sdtPr>
        <w:sdtContent>
          <w:commentRangeStart w:id="17"/>
        </w:sdtContent>
      </w:sdt>
      <w:sdt>
        <w:sdtPr>
          <w:tag w:val="goog_rdk_18"/>
        </w:sdtPr>
        <w:sdtContent>
          <w:commentRangeStart w:id="18"/>
        </w:sdtContent>
      </w:sdt>
      <w:sdt>
        <w:sdtPr>
          <w:tag w:val="goog_rdk_19"/>
        </w:sdtPr>
        <w:sdtContent>
          <w:commentRangeStart w:id="19"/>
        </w:sdtContent>
      </w:sdt>
      <w:sdt>
        <w:sdtPr>
          <w:tag w:val="goog_rdk_20"/>
        </w:sdtPr>
        <w:sdtContent>
          <w:commentRangeStart w:id="20"/>
        </w:sdtContent>
      </w:sdt>
      <w:r w:rsidDel="00000000" w:rsidR="00000000" w:rsidRPr="00000000">
        <w:rPr>
          <w:rFonts w:ascii="Garamond" w:cs="Garamond" w:eastAsia="Garamond" w:hAnsi="Garamond"/>
          <w:rtl w:val="0"/>
        </w:rPr>
        <w:t xml:space="preserve">REF</w:t>
      </w:r>
      <w:commentRangeEnd w:id="17"/>
      <w:r w:rsidDel="00000000" w:rsidR="00000000" w:rsidRPr="00000000">
        <w:commentReference w:id="17"/>
      </w:r>
      <w:commentRangeEnd w:id="18"/>
      <w:r w:rsidDel="00000000" w:rsidR="00000000" w:rsidRPr="00000000">
        <w:commentReference w:id="18"/>
      </w:r>
      <w:commentRangeEnd w:id="19"/>
      <w:r w:rsidDel="00000000" w:rsidR="00000000" w:rsidRPr="00000000">
        <w:commentReference w:id="19"/>
      </w:r>
      <w:commentRangeEnd w:id="20"/>
      <w:r w:rsidDel="00000000" w:rsidR="00000000" w:rsidRPr="00000000">
        <w:commentReference w:id="20"/>
      </w:r>
      <w:r w:rsidDel="00000000" w:rsidR="00000000" w:rsidRPr="00000000">
        <w:rPr>
          <w:rFonts w:ascii="Garamond" w:cs="Garamond" w:eastAsia="Garamond" w:hAnsi="Garamond"/>
          <w:rtl w:val="0"/>
        </w:rPr>
        <w:t xml:space="preserve">). In recent years, the emergence and development of what is known as spatial phylogenetics (Mishler </w:t>
      </w:r>
      <w:sdt>
        <w:sdtPr>
          <w:tag w:val="goog_rdk_21"/>
        </w:sdtPr>
        <w:sdtContent>
          <w:commentRangeStart w:id="21"/>
        </w:sdtContent>
      </w:sdt>
      <w:r w:rsidDel="00000000" w:rsidR="00000000" w:rsidRPr="00000000">
        <w:rPr>
          <w:rFonts w:ascii="Garamond" w:cs="Garamond" w:eastAsia="Garamond" w:hAnsi="Garamond"/>
          <w:rtl w:val="0"/>
        </w:rPr>
        <w:t xml:space="preserve">2023</w:t>
      </w:r>
      <w:commentRangeEnd w:id="21"/>
      <w:r w:rsidDel="00000000" w:rsidR="00000000" w:rsidRPr="00000000">
        <w:commentReference w:id="21"/>
      </w:r>
      <w:r w:rsidDel="00000000" w:rsidR="00000000" w:rsidRPr="00000000">
        <w:rPr>
          <w:rFonts w:ascii="Garamond" w:cs="Garamond" w:eastAsia="Garamond" w:hAnsi="Garamond"/>
          <w:rtl w:val="0"/>
        </w:rPr>
        <w:t xml:space="preserve">) has fostered the advancement of our understanding of macroecological dynamics by integrating the phylogenetic component into the study of geographic biodiversity patterns. Specifically, the use of phylogeny-based metrics of biodiversity such as phylogenetic diversity (PD) allows for the investigation of the relatedeness of biodiversity across geographic scales. This, in turn, may greatly enhance our ability to understand the evolutionary, ecological, and environmental factors that shape diversity dynamics (Davies and Buckley </w:t>
      </w:r>
      <w:sdt>
        <w:sdtPr>
          <w:tag w:val="goog_rdk_22"/>
        </w:sdtPr>
        <w:sdtContent>
          <w:commentRangeStart w:id="22"/>
        </w:sdtContent>
      </w:sdt>
      <w:r w:rsidDel="00000000" w:rsidR="00000000" w:rsidRPr="00000000">
        <w:rPr>
          <w:rFonts w:ascii="Garamond" w:cs="Garamond" w:eastAsia="Garamond" w:hAnsi="Garamond"/>
          <w:rtl w:val="0"/>
        </w:rPr>
        <w:t xml:space="preserve">2011</w:t>
      </w:r>
      <w:commentRangeEnd w:id="22"/>
      <w:r w:rsidDel="00000000" w:rsidR="00000000" w:rsidRPr="00000000">
        <w:commentReference w:id="22"/>
      </w:r>
      <w:r w:rsidDel="00000000" w:rsidR="00000000" w:rsidRPr="00000000">
        <w:rPr>
          <w:rFonts w:ascii="Garamond" w:cs="Garamond" w:eastAsia="Garamond" w:hAnsi="Garamond"/>
          <w:rtl w:val="0"/>
        </w:rPr>
        <w:t xml:space="preserve">), as well as being an essential source of information for conservation purposes (Faith </w:t>
      </w:r>
      <w:sdt>
        <w:sdtPr>
          <w:tag w:val="goog_rdk_23"/>
        </w:sdtPr>
        <w:sdtContent>
          <w:commentRangeStart w:id="23"/>
        </w:sdtContent>
      </w:sdt>
      <w:r w:rsidDel="00000000" w:rsidR="00000000" w:rsidRPr="00000000">
        <w:rPr>
          <w:rFonts w:ascii="Garamond" w:cs="Garamond" w:eastAsia="Garamond" w:hAnsi="Garamond"/>
          <w:rtl w:val="0"/>
        </w:rPr>
        <w:t xml:space="preserve">1992</w:t>
      </w:r>
      <w:commentRangeEnd w:id="23"/>
      <w:r w:rsidDel="00000000" w:rsidR="00000000" w:rsidRPr="00000000">
        <w:commentReference w:id="23"/>
      </w:r>
      <w:r w:rsidDel="00000000" w:rsidR="00000000" w:rsidRPr="00000000">
        <w:rPr>
          <w:rFonts w:ascii="Garamond" w:cs="Garamond" w:eastAsia="Garamond" w:hAnsi="Garamond"/>
          <w:rtl w:val="0"/>
        </w:rPr>
        <w:t xml:space="preserve">). </w:t>
      </w:r>
    </w:p>
    <w:sdt>
      <w:sdtPr>
        <w:tag w:val="goog_rdk_26"/>
      </w:sdtPr>
      <w:sdtContent>
        <w:p w:rsidR="00000000" w:rsidDel="00000000" w:rsidP="00000000" w:rsidRDefault="00000000" w:rsidRPr="00000000" w14:paraId="00000012">
          <w:pPr>
            <w:jc w:val="both"/>
            <w:rPr>
              <w:ins w:author="IRIS MENÉNDEZ GONZÁLEZ" w:id="0" w:date="2023-07-17T15:32:45Z"/>
              <w:rFonts w:ascii="Garamond" w:cs="Garamond" w:eastAsia="Garamond" w:hAnsi="Garamond"/>
            </w:rPr>
          </w:pPr>
          <w:sdt>
            <w:sdtPr>
              <w:tag w:val="goog_rdk_25"/>
            </w:sdtPr>
            <w:sdtContent>
              <w:ins w:author="IRIS MENÉNDEZ GONZÁLEZ" w:id="0" w:date="2023-07-17T15:32:45Z">
                <w:r w:rsidDel="00000000" w:rsidR="00000000" w:rsidRPr="00000000">
                  <w:rPr>
                    <w:rtl w:val="0"/>
                  </w:rPr>
                </w:r>
              </w:ins>
            </w:sdtContent>
          </w:sdt>
        </w:p>
      </w:sdtContent>
    </w:sdt>
    <w:p w:rsidR="00000000" w:rsidDel="00000000" w:rsidP="00000000" w:rsidRDefault="00000000" w:rsidRPr="00000000" w14:paraId="00000013">
      <w:pPr>
        <w:jc w:val="both"/>
        <w:rPr>
          <w:rFonts w:ascii="Garamond" w:cs="Garamond" w:eastAsia="Garamond" w:hAnsi="Garamond"/>
        </w:rPr>
      </w:pPr>
      <w:sdt>
        <w:sdtPr>
          <w:tag w:val="goog_rdk_27"/>
        </w:sdtPr>
        <w:sdtContent>
          <w:ins w:author="IRIS MENÉNDEZ GONZÁLEZ" w:id="0" w:date="2023-07-17T15:32:45Z">
            <w:r w:rsidDel="00000000" w:rsidR="00000000" w:rsidRPr="00000000">
              <w:rPr>
                <w:rFonts w:ascii="Garamond" w:cs="Garamond" w:eastAsia="Garamond" w:hAnsi="Garamond"/>
                <w:rtl w:val="0"/>
              </w:rPr>
              <w:t xml:space="preserve">Another advantage of the development of phylogenetic methods…thing that we can do with phylogenies is inferring the diversification dynamics of groups, and check if the uneven geographic patterns that we observe today are produced by differences in speciation and/or extinction rates.</w:t>
            </w:r>
          </w:ins>
        </w:sdtContent>
      </w:sdt>
      <w:r w:rsidDel="00000000" w:rsidR="00000000" w:rsidRPr="00000000">
        <w:rPr>
          <w:rtl w:val="0"/>
        </w:rPr>
      </w:r>
    </w:p>
    <w:p w:rsidR="00000000" w:rsidDel="00000000" w:rsidP="00000000" w:rsidRDefault="00000000" w:rsidRPr="00000000" w14:paraId="00000014">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15">
      <w:pPr>
        <w:jc w:val="both"/>
        <w:rPr>
          <w:rFonts w:ascii="Garamond" w:cs="Garamond" w:eastAsia="Garamond" w:hAnsi="Garamond"/>
        </w:rPr>
      </w:pPr>
      <w:r w:rsidDel="00000000" w:rsidR="00000000" w:rsidRPr="00000000">
        <w:rPr>
          <w:rFonts w:ascii="Garamond" w:cs="Garamond" w:eastAsia="Garamond" w:hAnsi="Garamond"/>
          <w:rtl w:val="0"/>
        </w:rPr>
        <w:t xml:space="preserve">Even though richness and PD are in general positively correlated, spatial patterns of the two are not exactly coincidental (e.g., REF). In other words, there are geographic areas that harbor higher and lower PD than expected for their richness levels – i.e., areas where species are more distantly or more closely related, respectively, than would be predicted by the number of species (Fig. </w:t>
      </w:r>
      <w:sdt>
        <w:sdtPr>
          <w:tag w:val="goog_rdk_28"/>
        </w:sdtPr>
        <w:sdtContent>
          <w:commentRangeStart w:id="24"/>
        </w:sdtContent>
      </w:sdt>
      <w:r w:rsidDel="00000000" w:rsidR="00000000" w:rsidRPr="00000000">
        <w:rPr>
          <w:rFonts w:ascii="Garamond" w:cs="Garamond" w:eastAsia="Garamond" w:hAnsi="Garamond"/>
          <w:rtl w:val="0"/>
        </w:rPr>
        <w:t xml:space="preserve">X</w:t>
      </w:r>
      <w:commentRangeEnd w:id="24"/>
      <w:r w:rsidDel="00000000" w:rsidR="00000000" w:rsidRPr="00000000">
        <w:commentReference w:id="24"/>
      </w:r>
      <w:r w:rsidDel="00000000" w:rsidR="00000000" w:rsidRPr="00000000">
        <w:rPr>
          <w:rFonts w:ascii="Garamond" w:cs="Garamond" w:eastAsia="Garamond" w:hAnsi="Garamond"/>
          <w:rtl w:val="0"/>
        </w:rPr>
        <w:t xml:space="preserve">). </w:t>
      </w:r>
    </w:p>
    <w:p w:rsidR="00000000" w:rsidDel="00000000" w:rsidP="00000000" w:rsidRDefault="00000000" w:rsidRPr="00000000" w14:paraId="00000016">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17">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18">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19">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1A">
      <w:pPr>
        <w:jc w:val="both"/>
        <w:rPr>
          <w:rFonts w:ascii="Garamond" w:cs="Garamond" w:eastAsia="Garamond" w:hAnsi="Garamond"/>
        </w:rPr>
      </w:pPr>
      <w:r w:rsidDel="00000000" w:rsidR="00000000" w:rsidRPr="00000000">
        <w:rPr>
          <w:rFonts w:ascii="Garamond" w:cs="Garamond" w:eastAsia="Garamond" w:hAnsi="Garamond"/>
          <w:rtl w:val="0"/>
        </w:rPr>
        <w:t xml:space="preserve">The terms 'cradles' and 'museums', referring to regions of high instability, heterogeneity and species turnover (cradles) and regions of long-lasting environmental stability and taxonomic diversity (museums) have been very popular in the macroecology literature since Stebbins [-@Stebbins1974] proposed this metaphor. Even though the dichotomous interpretation of these terms has resulted in an inappropriate simplification or directly in a wrong use [@Vasconcelos2022], it is still important to identify the geographically uneven distribution of diversity dynamics to search for their ultimate historical, ecological, and evolutionary drivers.</w:t>
      </w:r>
    </w:p>
    <w:p w:rsidR="00000000" w:rsidDel="00000000" w:rsidP="00000000" w:rsidRDefault="00000000" w:rsidRPr="00000000" w14:paraId="0000001B">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1C">
      <w:pPr>
        <w:jc w:val="both"/>
        <w:rPr>
          <w:rFonts w:ascii="Garamond" w:cs="Garamond" w:eastAsia="Garamond" w:hAnsi="Garamond"/>
        </w:rPr>
      </w:pPr>
      <w:r w:rsidDel="00000000" w:rsidR="00000000" w:rsidRPr="00000000">
        <w:rPr>
          <w:rFonts w:ascii="Garamond" w:cs="Garamond" w:eastAsia="Garamond" w:hAnsi="Garamond"/>
          <w:rtl w:val="0"/>
        </w:rPr>
        <w:t xml:space="preserve">Meseguer et al. </w:t>
      </w:r>
      <w:sdt>
        <w:sdtPr>
          <w:tag w:val="goog_rdk_29"/>
        </w:sdtPr>
        <w:sdtContent>
          <w:commentRangeStart w:id="25"/>
        </w:sdtContent>
      </w:sdt>
      <w:r w:rsidDel="00000000" w:rsidR="00000000" w:rsidRPr="00000000">
        <w:rPr>
          <w:rFonts w:ascii="Garamond" w:cs="Garamond" w:eastAsia="Garamond" w:hAnsi="Garamond"/>
          <w:rtl w:val="0"/>
        </w:rPr>
        <w:t xml:space="preserve">2022</w:t>
      </w:r>
      <w:commentRangeEnd w:id="25"/>
      <w:r w:rsidDel="00000000" w:rsidR="00000000" w:rsidRPr="00000000">
        <w:commentReference w:id="25"/>
      </w:r>
      <w:r w:rsidDel="00000000" w:rsidR="00000000" w:rsidRPr="00000000">
        <w:rPr>
          <w:rFonts w:ascii="Garamond" w:cs="Garamond" w:eastAsia="Garamond" w:hAnsi="Garamond"/>
          <w:rtl w:val="0"/>
        </w:rPr>
        <w:t xml:space="preserve"> and others by Meseguer (GEB </w:t>
      </w:r>
      <w:sdt>
        <w:sdtPr>
          <w:tag w:val="goog_rdk_30"/>
        </w:sdtPr>
        <w:sdtContent>
          <w:commentRangeStart w:id="26"/>
        </w:sdtContent>
      </w:sdt>
      <w:r w:rsidDel="00000000" w:rsidR="00000000" w:rsidRPr="00000000">
        <w:rPr>
          <w:rFonts w:ascii="Garamond" w:cs="Garamond" w:eastAsia="Garamond" w:hAnsi="Garamond"/>
          <w:rtl w:val="0"/>
        </w:rPr>
        <w:t xml:space="preserve">2018</w:t>
      </w:r>
      <w:commentRangeEnd w:id="26"/>
      <w:r w:rsidDel="00000000" w:rsidR="00000000" w:rsidRPr="00000000">
        <w:commentReference w:id="26"/>
      </w:r>
      <w:r w:rsidDel="00000000" w:rsidR="00000000" w:rsidRPr="00000000">
        <w:rPr>
          <w:rFonts w:ascii="Garamond" w:cs="Garamond" w:eastAsia="Garamond" w:hAnsi="Garamond"/>
          <w:rtl w:val="0"/>
        </w:rPr>
        <w:t xml:space="preserve">, GEB </w:t>
      </w:r>
      <w:sdt>
        <w:sdtPr>
          <w:tag w:val="goog_rdk_31"/>
        </w:sdtPr>
        <w:sdtContent>
          <w:commentRangeStart w:id="27"/>
        </w:sdtContent>
      </w:sdt>
      <w:r w:rsidDel="00000000" w:rsidR="00000000" w:rsidRPr="00000000">
        <w:rPr>
          <w:rFonts w:ascii="Garamond" w:cs="Garamond" w:eastAsia="Garamond" w:hAnsi="Garamond"/>
          <w:rtl w:val="0"/>
        </w:rPr>
        <w:t xml:space="preserve">2020</w:t>
      </w:r>
      <w:commentRangeEnd w:id="27"/>
      <w:r w:rsidDel="00000000" w:rsidR="00000000" w:rsidRPr="00000000">
        <w:commentReference w:id="27"/>
      </w:r>
      <w:r w:rsidDel="00000000" w:rsidR="00000000" w:rsidRPr="00000000">
        <w:rPr>
          <w:rFonts w:ascii="Garamond" w:cs="Garamond" w:eastAsia="Garamond" w:hAnsi="Garamond"/>
          <w:rtl w:val="0"/>
        </w:rPr>
        <w:t xml:space="preserve">, Evolution </w:t>
      </w:r>
      <w:sdt>
        <w:sdtPr>
          <w:tag w:val="goog_rdk_32"/>
        </w:sdtPr>
        <w:sdtContent>
          <w:commentRangeStart w:id="28"/>
        </w:sdtContent>
      </w:sdt>
      <w:r w:rsidDel="00000000" w:rsidR="00000000" w:rsidRPr="00000000">
        <w:rPr>
          <w:rFonts w:ascii="Garamond" w:cs="Garamond" w:eastAsia="Garamond" w:hAnsi="Garamond"/>
          <w:rtl w:val="0"/>
        </w:rPr>
        <w:t xml:space="preserve">2020</w:t>
      </w:r>
      <w:commentRangeEnd w:id="28"/>
      <w:r w:rsidDel="00000000" w:rsidR="00000000" w:rsidRPr="00000000">
        <w:commentReference w:id="28"/>
      </w:r>
      <w:r w:rsidDel="00000000" w:rsidR="00000000" w:rsidRPr="00000000">
        <w:rPr>
          <w:rFonts w:ascii="Garamond" w:cs="Garamond" w:eastAsia="Garamond" w:hAnsi="Garamond"/>
          <w:rtl w:val="0"/>
        </w:rPr>
        <w:t xml:space="preserve">). </w:t>
      </w:r>
    </w:p>
    <w:p w:rsidR="00000000" w:rsidDel="00000000" w:rsidP="00000000" w:rsidRDefault="00000000" w:rsidRPr="00000000" w14:paraId="0000001D">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1E">
      <w:pPr>
        <w:jc w:val="both"/>
        <w:rPr>
          <w:rFonts w:ascii="Garamond" w:cs="Garamond" w:eastAsia="Garamond" w:hAnsi="Garamond"/>
        </w:rPr>
      </w:pPr>
      <w:r w:rsidDel="00000000" w:rsidR="00000000" w:rsidRPr="00000000">
        <w:rPr>
          <w:rFonts w:ascii="Garamond" w:cs="Garamond" w:eastAsia="Garamond" w:hAnsi="Garamond"/>
          <w:rtl w:val="0"/>
        </w:rPr>
        <w:t xml:space="preserve">The modern use of the terms museum and cradle and their original meaning [@Vasconcelos2022]. </w:t>
      </w:r>
    </w:p>
    <w:p w:rsidR="00000000" w:rsidDel="00000000" w:rsidP="00000000" w:rsidRDefault="00000000" w:rsidRPr="00000000" w14:paraId="0000001F">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20">
      <w:pPr>
        <w:jc w:val="both"/>
        <w:rPr>
          <w:rFonts w:ascii="Garamond" w:cs="Garamond" w:eastAsia="Garamond" w:hAnsi="Garamond"/>
        </w:rPr>
      </w:pPr>
      <w:r w:rsidDel="00000000" w:rsidR="00000000" w:rsidRPr="00000000">
        <w:rPr>
          <w:rFonts w:ascii="Garamond" w:cs="Garamond" w:eastAsia="Garamond" w:hAnsi="Garamond"/>
          <w:rtl w:val="0"/>
        </w:rPr>
        <w:t xml:space="preserve">Whether these particular words are used or not, there are regions that show clearly distinct diversity patterns in terms of number of species (species richness) and how closely related those species are (phylogenetic diversity), indicating the existence of differences in their evolutionary dynamics. Although the geographic patterns of species richness and phylogenetic diversity are ever more well-characterized, the role of different factors in generating such patterns is not clear in most cases. Diversification rates, and (in the light of the methodological difficulties of studying extinction at global escales) more particularly speciation rates, are one of the most frequently invoked factors when characterizing biodiversity patterns, but their effect remains ambiguous in the context of global patterns of vertebrate diversity. </w:t>
      </w:r>
    </w:p>
    <w:p w:rsidR="00000000" w:rsidDel="00000000" w:rsidP="00000000" w:rsidRDefault="00000000" w:rsidRPr="00000000" w14:paraId="00000021">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22">
      <w:pPr>
        <w:jc w:val="both"/>
        <w:rPr>
          <w:rFonts w:ascii="Garamond" w:cs="Garamond" w:eastAsia="Garamond" w:hAnsi="Garamond"/>
        </w:rPr>
      </w:pPr>
      <w:r w:rsidDel="00000000" w:rsidR="00000000" w:rsidRPr="00000000">
        <w:rPr>
          <w:rFonts w:ascii="Garamond" w:cs="Garamond" w:eastAsia="Garamond" w:hAnsi="Garamond"/>
          <w:rtl w:val="0"/>
        </w:rPr>
        <w:t xml:space="preserve">In this study, we use global distribution and phylogenetic data for the major clades of terrestrial vertebrates (amphibians, birds, mammals, and squamates) to characterize the geographic patterns of tetrapod diversity dynamics. Specifically, we identified areas that, based on their richness and phylogenetic diversity levels, can be considered as “cradles” (here used as regions of especially low phylogenetic diversity relative to their richness, or low </w:t>
      </w:r>
      <w:sdt>
        <w:sdtPr>
          <w:tag w:val="goog_rdk_33"/>
        </w:sdtPr>
        <w:sdtContent>
          <w:commentRangeStart w:id="29"/>
        </w:sdtContent>
      </w:sdt>
      <w:r w:rsidDel="00000000" w:rsidR="00000000" w:rsidRPr="00000000">
        <w:rPr>
          <w:rFonts w:ascii="Garamond" w:cs="Garamond" w:eastAsia="Garamond" w:hAnsi="Garamond"/>
          <w:rtl w:val="0"/>
        </w:rPr>
        <w:t xml:space="preserve">residual PD</w:t>
      </w:r>
      <w:commentRangeEnd w:id="29"/>
      <w:r w:rsidDel="00000000" w:rsidR="00000000" w:rsidRPr="00000000">
        <w:commentReference w:id="29"/>
      </w:r>
      <w:r w:rsidDel="00000000" w:rsidR="00000000" w:rsidRPr="00000000">
        <w:rPr>
          <w:rFonts w:ascii="Garamond" w:cs="Garamond" w:eastAsia="Garamond" w:hAnsi="Garamond"/>
          <w:rtl w:val="0"/>
        </w:rPr>
        <w:t xml:space="preserve">) and “museums” (here used to refer to regions of high residual PD). We are aware of the ongoing debate on the use of these terms [@Vasconcelos2022], and we agree with the detrimental effect of their wrong or deficient use, as well as with the prioritization of investigating the processes driving biodiversity patterns. Therefore, our primary goal is to characterize diversity dynamics (independently from the use of specific terms) and, more importantly, to explore factors that could be generating such patterns. Particularly, we aim to determine the role of recent speciation and other factors (e.g., </w:t>
      </w:r>
      <w:sdt>
        <w:sdtPr>
          <w:tag w:val="goog_rdk_34"/>
        </w:sdtPr>
        <w:sdtContent>
          <w:commentRangeStart w:id="30"/>
        </w:sdtContent>
      </w:sdt>
      <w:r w:rsidDel="00000000" w:rsidR="00000000" w:rsidRPr="00000000">
        <w:rPr>
          <w:rFonts w:ascii="Garamond" w:cs="Garamond" w:eastAsia="Garamond" w:hAnsi="Garamond"/>
          <w:rtl w:val="0"/>
        </w:rPr>
        <w:t xml:space="preserve">time</w:t>
      </w:r>
      <w:commentRangeEnd w:id="30"/>
      <w:r w:rsidDel="00000000" w:rsidR="00000000" w:rsidRPr="00000000">
        <w:commentReference w:id="30"/>
      </w:r>
      <w:r w:rsidDel="00000000" w:rsidR="00000000" w:rsidRPr="00000000">
        <w:rPr>
          <w:rFonts w:ascii="Garamond" w:cs="Garamond" w:eastAsia="Garamond" w:hAnsi="Garamond"/>
          <w:rtl w:val="0"/>
        </w:rPr>
        <w:t xml:space="preserve">, environment) in generating the present-day distribution of tetrapod diversity dynamics. </w:t>
      </w:r>
    </w:p>
    <w:p w:rsidR="00000000" w:rsidDel="00000000" w:rsidP="00000000" w:rsidRDefault="00000000" w:rsidRPr="00000000" w14:paraId="00000023">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24">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25">
      <w:pPr>
        <w:pStyle w:val="Title"/>
        <w:jc w:val="both"/>
        <w:rPr/>
      </w:pPr>
      <w:bookmarkStart w:colFirst="0" w:colLast="0" w:name="_heading=h.kqzto5feqm0t" w:id="2"/>
      <w:bookmarkEnd w:id="2"/>
      <w:r w:rsidDel="00000000" w:rsidR="00000000" w:rsidRPr="00000000">
        <w:rPr>
          <w:rtl w:val="0"/>
        </w:rPr>
        <w:t xml:space="preserve">Materials and Methods &amp; Results</w:t>
      </w:r>
    </w:p>
    <w:p w:rsidR="00000000" w:rsidDel="00000000" w:rsidP="00000000" w:rsidRDefault="00000000" w:rsidRPr="00000000" w14:paraId="00000026">
      <w:pPr>
        <w:jc w:val="both"/>
        <w:rPr>
          <w:rFonts w:ascii="Garamond" w:cs="Garamond" w:eastAsia="Garamond" w:hAnsi="Garamond"/>
        </w:rPr>
      </w:pPr>
      <w:r w:rsidDel="00000000" w:rsidR="00000000" w:rsidRPr="00000000">
        <w:rPr>
          <w:rtl w:val="0"/>
        </w:rPr>
      </w:r>
    </w:p>
    <w:sdt>
      <w:sdtPr>
        <w:tag w:val="goog_rdk_37"/>
      </w:sdtPr>
      <w:sdtContent>
        <w:p w:rsidR="00000000" w:rsidDel="00000000" w:rsidP="00000000" w:rsidRDefault="00000000" w:rsidRPr="00000000" w14:paraId="00000027">
          <w:pPr>
            <w:jc w:val="both"/>
            <w:rPr>
              <w:ins w:author="IRIS MENÉNDEZ GONZÁLEZ" w:id="1" w:date="2023-03-29T13:55:01Z"/>
              <w:rFonts w:ascii="Garamond" w:cs="Garamond" w:eastAsia="Garamond" w:hAnsi="Garamond"/>
            </w:rPr>
          </w:pPr>
          <w:sdt>
            <w:sdtPr>
              <w:tag w:val="goog_rdk_36"/>
            </w:sdtPr>
            <w:sdtContent>
              <w:ins w:author="IRIS MENÉNDEZ GONZÁLEZ" w:id="1" w:date="2023-03-29T13:55:01Z">
                <w:r w:rsidDel="00000000" w:rsidR="00000000" w:rsidRPr="00000000">
                  <w:rPr>
                    <w:rFonts w:ascii="Garamond" w:cs="Garamond" w:eastAsia="Garamond" w:hAnsi="Garamond"/>
                    <w:rtl w:val="0"/>
                  </w:rPr>
                  <w:t xml:space="preserve">We calculated phylogenetic diversity (PD): how related species in a region are. </w:t>
                </w:r>
              </w:ins>
            </w:sdtContent>
          </w:sdt>
        </w:p>
      </w:sdtContent>
    </w:sdt>
    <w:sdt>
      <w:sdtPr>
        <w:tag w:val="goog_rdk_39"/>
      </w:sdtPr>
      <w:sdtContent>
        <w:p w:rsidR="00000000" w:rsidDel="00000000" w:rsidP="00000000" w:rsidRDefault="00000000" w:rsidRPr="00000000" w14:paraId="00000028">
          <w:pPr>
            <w:jc w:val="both"/>
            <w:rPr>
              <w:ins w:author="IRIS MENÉNDEZ GONZÁLEZ" w:id="1" w:date="2023-03-29T13:55:01Z"/>
              <w:rFonts w:ascii="Garamond" w:cs="Garamond" w:eastAsia="Garamond" w:hAnsi="Garamond"/>
            </w:rPr>
          </w:pPr>
          <w:sdt>
            <w:sdtPr>
              <w:tag w:val="goog_rdk_38"/>
            </w:sdtPr>
            <w:sdtContent>
              <w:ins w:author="IRIS MENÉNDEZ GONZÁLEZ" w:id="1" w:date="2023-03-29T13:55:01Z">
                <w:r w:rsidDel="00000000" w:rsidR="00000000" w:rsidRPr="00000000">
                  <w:rPr>
                    <w:rFonts w:ascii="Garamond" w:cs="Garamond" w:eastAsia="Garamond" w:hAnsi="Garamond"/>
                    <w:rtl w:val="0"/>
                  </w:rPr>
                  <w:t xml:space="preserve">with 100 trees from the posterior (tree_samp100.rds), and get the average values across the 100 grids.</w:t>
                </w:r>
              </w:ins>
            </w:sdtContent>
          </w:sdt>
        </w:p>
      </w:sdtContent>
    </w:sdt>
    <w:sdt>
      <w:sdtPr>
        <w:tag w:val="goog_rdk_53"/>
      </w:sdtPr>
      <w:sdtContent>
        <w:p w:rsidR="00000000" w:rsidDel="00000000" w:rsidP="00000000" w:rsidRDefault="00000000" w:rsidRPr="00000000" w14:paraId="00000029">
          <w:pPr>
            <w:jc w:val="both"/>
            <w:rPr>
              <w:ins w:author="IRIS MENÉNDEZ GONZÁLEZ" w:id="1" w:date="2023-03-29T13:55:01Z"/>
              <w:rFonts w:ascii="Garamond" w:cs="Garamond" w:eastAsia="Garamond" w:hAnsi="Garamond"/>
            </w:rPr>
          </w:pPr>
          <w:sdt>
            <w:sdtPr>
              <w:tag w:val="goog_rdk_40"/>
            </w:sdtPr>
            <w:sdtContent>
              <w:ins w:author="IRIS MENÉNDEZ GONZÁLEZ" w:id="1" w:date="2023-03-29T13:55:01Z">
                <w:r w:rsidDel="00000000" w:rsidR="00000000" w:rsidRPr="00000000">
                  <w:rPr>
                    <w:rFonts w:ascii="Garamond" w:cs="Garamond" w:eastAsia="Garamond" w:hAnsi="Garamond"/>
                    <w:rtl w:val="0"/>
                  </w:rPr>
                  <w:t xml:space="preserve">Then, we did a </w:t>
                </w:r>
                <w:sdt>
                  <w:sdtPr>
                    <w:tag w:val="goog_rdk_41"/>
                  </w:sdtPr>
                  <w:sdtContent>
                    <w:del w:author="HECTOR TEJERO CICUENDEZ" w:id="2" w:date="2023-03-29T14:36:46Z"/>
                  </w:sdtContent>
                </w:sdt>
              </w:ins>
              <w:sdt>
                <w:sdtPr>
                  <w:tag w:val="goog_rdk_42"/>
                </w:sdtPr>
                <w:sdtContent>
                  <w:commentRangeStart w:id="31"/>
                </w:sdtContent>
              </w:sdt>
              <w:ins w:author="IRIS MENÉNDEZ GONZÁLEZ" w:id="1" w:date="2023-03-29T13:55:01Z">
                <w:del w:author="HECTOR TEJERO CICUENDEZ" w:id="2" w:date="2023-03-29T14:36:46Z">
                  <w:r w:rsidDel="00000000" w:rsidR="00000000" w:rsidRPr="00000000">
                    <w:rPr>
                      <w:rFonts w:ascii="Garamond" w:cs="Garamond" w:eastAsia="Garamond" w:hAnsi="Garamond"/>
                      <w:rtl w:val="0"/>
                    </w:rPr>
                    <w:delText xml:space="preserve">spatial</w:delText>
                  </w:r>
                </w:del>
              </w:ins>
            </w:sdtContent>
          </w:sdt>
          <w:sdt>
            <w:sdtPr>
              <w:tag w:val="goog_rdk_43"/>
            </w:sdtPr>
            <w:sdtContent>
              <w:ins w:author="HECTOR TEJERO CICUENDEZ" w:id="2" w:date="2023-03-29T14:36:46Z">
                <w:sdt>
                  <w:sdtPr>
                    <w:tag w:val="goog_rdk_44"/>
                  </w:sdtPr>
                  <w:sdtContent>
                    <w:del w:author="HECTOR TEJERO CICUENDEZ" w:id="2" w:date="2023-03-29T14:36:46Z">
                      <w:commentRangeEnd w:id="31"/>
                      <w:r w:rsidDel="00000000" w:rsidR="00000000" w:rsidRPr="00000000">
                        <w:commentReference w:id="31"/>
                      </w:r>
                      <w:r w:rsidDel="00000000" w:rsidR="00000000" w:rsidRPr="00000000">
                        <w:rPr>
                          <w:rFonts w:ascii="Garamond" w:cs="Garamond" w:eastAsia="Garamond" w:hAnsi="Garamond"/>
                          <w:rtl w:val="0"/>
                        </w:rPr>
                        <w:delText xml:space="preserve"> </w:delText>
                      </w:r>
                    </w:del>
                  </w:sdtContent>
                </w:sdt>
                <w:r w:rsidDel="00000000" w:rsidR="00000000" w:rsidRPr="00000000">
                  <w:rPr>
                    <w:rFonts w:ascii="Garamond" w:cs="Garamond" w:eastAsia="Garamond" w:hAnsi="Garamond"/>
                    <w:rtl w:val="0"/>
                  </w:rPr>
                  <w:t xml:space="preserve">local regression</w:t>
                </w:r>
              </w:ins>
            </w:sdtContent>
          </w:sdt>
          <w:sdt>
            <w:sdtPr>
              <w:tag w:val="goog_rdk_45"/>
            </w:sdtPr>
            <w:sdtContent>
              <w:ins w:author="IRIS MENÉNDEZ GONZÁLEZ" w:id="1" w:date="2023-03-29T13:55:01Z">
                <w:r w:rsidDel="00000000" w:rsidR="00000000" w:rsidRPr="00000000">
                  <w:rPr>
                    <w:rFonts w:ascii="Garamond" w:cs="Garamond" w:eastAsia="Garamond" w:hAnsi="Garamond"/>
                    <w:rtl w:val="0"/>
                  </w:rPr>
                  <w:t xml:space="preserve"> </w:t>
                </w:r>
              </w:ins>
            </w:sdtContent>
          </w:sdt>
          <w:sdt>
            <w:sdtPr>
              <w:tag w:val="goog_rdk_46"/>
            </w:sdtPr>
            <w:sdtContent>
              <w:ins w:author="HECTOR TEJERO CICUENDEZ" w:id="3" w:date="2023-03-29T14:32:49Z">
                <w:r w:rsidDel="00000000" w:rsidR="00000000" w:rsidRPr="00000000">
                  <w:rPr>
                    <w:rFonts w:ascii="Garamond" w:cs="Garamond" w:eastAsia="Garamond" w:hAnsi="Garamond"/>
                    <w:rtl w:val="0"/>
                  </w:rPr>
                  <w:t xml:space="preserve">(LOESS)</w:t>
                </w:r>
              </w:ins>
            </w:sdtContent>
          </w:sdt>
          <w:sdt>
            <w:sdtPr>
              <w:tag w:val="goog_rdk_47"/>
            </w:sdtPr>
            <w:sdtContent>
              <w:ins w:author="IRIS MENÉNDEZ GONZÁLEZ" w:id="1" w:date="2023-03-29T13:55:01Z">
                <w:sdt>
                  <w:sdtPr>
                    <w:tag w:val="goog_rdk_48"/>
                  </w:sdtPr>
                  <w:sdtContent>
                    <w:del w:author="HECTOR TEJERO CICUENDEZ" w:id="3" w:date="2023-03-29T14:32:49Z"/>
                  </w:sdtContent>
                </w:sdt>
              </w:ins>
              <w:sdt>
                <w:sdtPr>
                  <w:tag w:val="goog_rdk_49"/>
                </w:sdtPr>
                <w:sdtContent>
                  <w:commentRangeStart w:id="32"/>
                </w:sdtContent>
              </w:sdt>
              <w:ins w:author="IRIS MENÉNDEZ GONZÁLEZ" w:id="1" w:date="2023-03-29T13:55:01Z">
                <w:del w:author="HECTOR TEJERO CICUENDEZ" w:id="3" w:date="2023-03-29T14:32:49Z">
                  <w:sdt>
                    <w:sdtPr>
                      <w:tag w:val="goog_rdk_50"/>
                    </w:sdtPr>
                    <w:sdtContent>
                      <w:commentRangeStart w:id="33"/>
                    </w:sdtContent>
                  </w:sdt>
                  <w:r w:rsidDel="00000000" w:rsidR="00000000" w:rsidRPr="00000000">
                    <w:rPr>
                      <w:rFonts w:ascii="Garamond" w:cs="Garamond" w:eastAsia="Garamond" w:hAnsi="Garamond"/>
                      <w:rtl w:val="0"/>
                    </w:rPr>
                    <w:delText xml:space="preserve">linear regression</w:delText>
                  </w:r>
                </w:del>
                <w:commentRangeEnd w:id="32"/>
                <w:r w:rsidDel="00000000" w:rsidR="00000000" w:rsidRPr="00000000">
                  <w:commentReference w:id="32"/>
                </w:r>
                <w:commentRangeEnd w:id="33"/>
                <w:r w:rsidDel="00000000" w:rsidR="00000000" w:rsidRPr="00000000">
                  <w:commentReference w:id="33"/>
                </w:r>
                <w:r w:rsidDel="00000000" w:rsidR="00000000" w:rsidRPr="00000000">
                  <w:rPr>
                    <w:rFonts w:ascii="Garamond" w:cs="Garamond" w:eastAsia="Garamond" w:hAnsi="Garamond"/>
                    <w:rtl w:val="0"/>
                  </w:rPr>
                  <w:t xml:space="preserve"> of PD versus species richness. The linear model residuals show regions with high or low phylogenetic diversity accounting for species richness</w:t>
                </w:r>
              </w:ins>
            </w:sdtContent>
          </w:sdt>
          <w:sdt>
            <w:sdtPr>
              <w:tag w:val="goog_rdk_51"/>
            </w:sdtPr>
            <w:sdtContent>
              <w:ins w:author="HECTOR TEJERO CICUENDEZ" w:id="4" w:date="2023-03-29T14:31:52Z">
                <w:r w:rsidDel="00000000" w:rsidR="00000000" w:rsidRPr="00000000">
                  <w:rPr>
                    <w:rFonts w:ascii="Garamond" w:cs="Garamond" w:eastAsia="Garamond" w:hAnsi="Garamond"/>
                    <w:rtl w:val="0"/>
                  </w:rPr>
                  <w:t xml:space="preserve"> (residual PD)</w:t>
                </w:r>
              </w:ins>
            </w:sdtContent>
          </w:sdt>
          <w:sdt>
            <w:sdtPr>
              <w:tag w:val="goog_rdk_52"/>
            </w:sdtPr>
            <w:sdtContent>
              <w:ins w:author="IRIS MENÉNDEZ GONZÁLEZ" w:id="1" w:date="2023-03-29T13:55:01Z">
                <w:r w:rsidDel="00000000" w:rsidR="00000000" w:rsidRPr="00000000">
                  <w:rPr>
                    <w:rFonts w:ascii="Garamond" w:cs="Garamond" w:eastAsia="Garamond" w:hAnsi="Garamond"/>
                    <w:rtl w:val="0"/>
                  </w:rPr>
                  <w:t xml:space="preserve">. High residuals means high PD for a given richness (museums), while low residuals show low PD (pumps).</w:t>
                </w:r>
              </w:ins>
            </w:sdtContent>
          </w:sdt>
        </w:p>
      </w:sdtContent>
    </w:sdt>
    <w:sdt>
      <w:sdtPr>
        <w:tag w:val="goog_rdk_55"/>
      </w:sdtPr>
      <w:sdtContent>
        <w:p w:rsidR="00000000" w:rsidDel="00000000" w:rsidP="00000000" w:rsidRDefault="00000000" w:rsidRPr="00000000" w14:paraId="0000002A">
          <w:pPr>
            <w:jc w:val="both"/>
            <w:rPr>
              <w:ins w:author="IRIS MENÉNDEZ GONZÁLEZ" w:id="1" w:date="2023-03-29T13:55:01Z"/>
              <w:rFonts w:ascii="Garamond" w:cs="Garamond" w:eastAsia="Garamond" w:hAnsi="Garamond"/>
            </w:rPr>
          </w:pPr>
          <w:sdt>
            <w:sdtPr>
              <w:tag w:val="goog_rdk_54"/>
            </w:sdtPr>
            <w:sdtContent>
              <w:ins w:author="IRIS MENÉNDEZ GONZÁLEZ" w:id="1" w:date="2023-03-29T13:55:01Z">
                <w:r w:rsidDel="00000000" w:rsidR="00000000" w:rsidRPr="00000000">
                  <w:rPr>
                    <w:rtl w:val="0"/>
                  </w:rPr>
                </w:r>
              </w:ins>
            </w:sdtContent>
          </w:sdt>
        </w:p>
      </w:sdtContent>
    </w:sdt>
    <w:sdt>
      <w:sdtPr>
        <w:tag w:val="goog_rdk_57"/>
      </w:sdtPr>
      <w:sdtContent>
        <w:p w:rsidR="00000000" w:rsidDel="00000000" w:rsidP="00000000" w:rsidRDefault="00000000" w:rsidRPr="00000000" w14:paraId="0000002B">
          <w:pPr>
            <w:jc w:val="both"/>
            <w:rPr>
              <w:ins w:author="IRIS MENÉNDEZ GONZÁLEZ" w:id="1" w:date="2023-03-29T13:55:01Z"/>
              <w:rFonts w:ascii="Garamond" w:cs="Garamond" w:eastAsia="Garamond" w:hAnsi="Garamond"/>
            </w:rPr>
          </w:pPr>
          <w:sdt>
            <w:sdtPr>
              <w:tag w:val="goog_rdk_56"/>
            </w:sdtPr>
            <w:sdtContent>
              <w:ins w:author="IRIS MENÉNDEZ GONZÁLEZ" w:id="1" w:date="2023-03-29T13:55:01Z">
                <w:r w:rsidDel="00000000" w:rsidR="00000000" w:rsidRPr="00000000">
                  <w:rPr>
                    <w:rFonts w:ascii="Garamond" w:cs="Garamond" w:eastAsia="Garamond" w:hAnsi="Garamond"/>
                    <w:rtl w:val="0"/>
                  </w:rPr>
                  <w:t xml:space="preserve">We also calculated spatial DR, a measure of current speciation rates, averaging the values obtained for the posterior trees (100 trees).</w:t>
                </w:r>
                <w:r w:rsidDel="00000000" w:rsidR="00000000" w:rsidRPr="00000000">
                  <w:rPr>
                    <w:rtl w:val="0"/>
                  </w:rPr>
                </w:r>
              </w:ins>
            </w:sdtContent>
          </w:sdt>
        </w:p>
      </w:sdtContent>
    </w:sdt>
    <w:sdt>
      <w:sdtPr>
        <w:tag w:val="goog_rdk_59"/>
      </w:sdtPr>
      <w:sdtContent>
        <w:p w:rsidR="00000000" w:rsidDel="00000000" w:rsidP="00000000" w:rsidRDefault="00000000" w:rsidRPr="00000000" w14:paraId="0000002C">
          <w:pPr>
            <w:jc w:val="both"/>
            <w:rPr>
              <w:rFonts w:ascii="Garamond" w:cs="Garamond" w:eastAsia="Garamond" w:hAnsi="Garamond"/>
              <w:rPrChange w:author="IRIS MENÉNDEZ GONZÁLEZ" w:id="5" w:date="2023-03-29T13:55:01Z">
                <w:rPr>
                  <w:rFonts w:ascii="Garamond" w:cs="Garamond" w:eastAsia="Garamond" w:hAnsi="Garamond"/>
                </w:rPr>
              </w:rPrChange>
            </w:rPr>
          </w:pPr>
          <w:sdt>
            <w:sdtPr>
              <w:tag w:val="goog_rdk_58"/>
            </w:sdtPr>
            <w:sdtContent>
              <w:r w:rsidDel="00000000" w:rsidR="00000000" w:rsidRPr="00000000">
                <w:rPr>
                  <w:rtl w:val="0"/>
                </w:rPr>
              </w:r>
            </w:sdtContent>
          </w:sdt>
        </w:p>
      </w:sdtContent>
    </w:sdt>
    <w:p w:rsidR="00000000" w:rsidDel="00000000" w:rsidP="00000000" w:rsidRDefault="00000000" w:rsidRPr="00000000" w14:paraId="0000002D">
      <w:pPr>
        <w:jc w:val="both"/>
        <w:rPr>
          <w:rFonts w:ascii="Garamond" w:cs="Garamond" w:eastAsia="Garamond" w:hAnsi="Garamond"/>
        </w:rPr>
      </w:pPr>
      <w:r w:rsidDel="00000000" w:rsidR="00000000" w:rsidRPr="00000000">
        <w:rPr>
          <w:rFonts w:ascii="Garamond" w:cs="Garamond" w:eastAsia="Garamond" w:hAnsi="Garamond"/>
          <w:rtl w:val="0"/>
        </w:rPr>
        <w:t xml:space="preserve">We identified focal regions of high and low residual PD, representing putative museums (distantly related species) and putative cradles (closely related species), respectively. </w:t>
      </w:r>
    </w:p>
    <w:p w:rsidR="00000000" w:rsidDel="00000000" w:rsidP="00000000" w:rsidRDefault="00000000" w:rsidRPr="00000000" w14:paraId="0000002E">
      <w:pPr>
        <w:jc w:val="both"/>
        <w:rPr>
          <w:rFonts w:ascii="Garamond" w:cs="Garamond" w:eastAsia="Garamond" w:hAnsi="Garamond"/>
          <w:u w:val="single"/>
        </w:rPr>
      </w:pPr>
      <w:r w:rsidDel="00000000" w:rsidR="00000000" w:rsidRPr="00000000">
        <w:rPr>
          <w:rtl w:val="0"/>
        </w:rPr>
      </w:r>
    </w:p>
    <w:p w:rsidR="00000000" w:rsidDel="00000000" w:rsidP="00000000" w:rsidRDefault="00000000" w:rsidRPr="00000000" w14:paraId="0000002F">
      <w:pPr>
        <w:jc w:val="both"/>
        <w:rPr>
          <w:rFonts w:ascii="Garamond" w:cs="Garamond" w:eastAsia="Garamond" w:hAnsi="Garamond"/>
          <w:u w:val="single"/>
        </w:rPr>
      </w:pPr>
      <w:r w:rsidDel="00000000" w:rsidR="00000000" w:rsidRPr="00000000">
        <w:rPr>
          <w:rFonts w:ascii="Garamond" w:cs="Garamond" w:eastAsia="Garamond" w:hAnsi="Garamond"/>
          <w:u w:val="single"/>
          <w:rtl w:val="0"/>
        </w:rPr>
        <w:t xml:space="preserve">LTT plots (potential effect of time/age on present-day diversity dynamics)</w:t>
      </w:r>
    </w:p>
    <w:p w:rsidR="00000000" w:rsidDel="00000000" w:rsidP="00000000" w:rsidRDefault="00000000" w:rsidRPr="00000000" w14:paraId="00000030">
      <w:pPr>
        <w:jc w:val="both"/>
        <w:rPr>
          <w:rFonts w:ascii="Garamond" w:cs="Garamond" w:eastAsia="Garamond" w:hAnsi="Garamond"/>
          <w:u w:val="single"/>
        </w:rPr>
      </w:pPr>
      <w:r w:rsidDel="00000000" w:rsidR="00000000" w:rsidRPr="00000000">
        <w:rPr>
          <w:rFonts w:ascii="Garamond" w:cs="Garamond" w:eastAsia="Garamond" w:hAnsi="Garamond"/>
          <w:rtl w:val="0"/>
        </w:rPr>
        <w:t xml:space="preserve">I don’t think there are any patterns that we can discuss just by looking at the plots, apparently there are no clear differences between museums and cradles in their way of faunal build-up (we would need fossils to look at the full picture of lineage accumulation). I am not sure that analyzing the data in some manner would help in the interpretation. </w:t>
      </w:r>
      <w:r w:rsidDel="00000000" w:rsidR="00000000" w:rsidRPr="00000000">
        <w:rPr>
          <w:rtl w:val="0"/>
        </w:rPr>
      </w:r>
    </w:p>
    <w:p w:rsidR="00000000" w:rsidDel="00000000" w:rsidP="00000000" w:rsidRDefault="00000000" w:rsidRPr="00000000" w14:paraId="00000031">
      <w:pPr>
        <w:jc w:val="both"/>
        <w:rPr>
          <w:rFonts w:ascii="Garamond" w:cs="Garamond" w:eastAsia="Garamond" w:hAnsi="Garamond"/>
        </w:rPr>
      </w:pPr>
      <w:r w:rsidDel="00000000" w:rsidR="00000000" w:rsidRPr="00000000">
        <w:rPr>
          <w:rFonts w:ascii="Garamond" w:cs="Garamond" w:eastAsia="Garamond" w:hAnsi="Garamond"/>
        </w:rPr>
        <w:drawing>
          <wp:inline distB="0" distT="0" distL="0" distR="0">
            <wp:extent cx="5396230" cy="4036695"/>
            <wp:effectExtent b="0" l="0" r="0" t="0"/>
            <wp:docPr descr="Gráfico, Gráfico de superficie&#10;&#10;Descripción generada automáticamente" id="16" name="image3.png"/>
            <a:graphic>
              <a:graphicData uri="http://schemas.openxmlformats.org/drawingml/2006/picture">
                <pic:pic>
                  <pic:nvPicPr>
                    <pic:cNvPr descr="Gráfico, Gráfico de superficie&#10;&#10;Descripción generada automáticamente" id="0" name="image3.png"/>
                    <pic:cNvPicPr preferRelativeResize="0"/>
                  </pic:nvPicPr>
                  <pic:blipFill>
                    <a:blip r:embed="rId9"/>
                    <a:srcRect b="0" l="0" r="0" t="0"/>
                    <a:stretch>
                      <a:fillRect/>
                    </a:stretch>
                  </pic:blipFill>
                  <pic:spPr>
                    <a:xfrm>
                      <a:off x="0" y="0"/>
                      <a:ext cx="5396230" cy="403669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3">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4">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5">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6">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7">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8">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9">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A">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B">
      <w:pPr>
        <w:jc w:val="both"/>
        <w:rPr>
          <w:rFonts w:ascii="Garamond" w:cs="Garamond" w:eastAsia="Garamond" w:hAnsi="Garamond"/>
        </w:rPr>
      </w:pPr>
      <w:r w:rsidDel="00000000" w:rsidR="00000000" w:rsidRPr="00000000">
        <w:rPr>
          <w:rFonts w:ascii="Garamond" w:cs="Garamond" w:eastAsia="Garamond" w:hAnsi="Garamond"/>
        </w:rPr>
        <w:drawing>
          <wp:inline distB="0" distT="0" distL="0" distR="0">
            <wp:extent cx="5396230" cy="4045585"/>
            <wp:effectExtent b="0" l="0" r="0" t="0"/>
            <wp:docPr descr="Gráfico&#10;&#10;Descripción generada automáticamente" id="20" name="image6.png"/>
            <a:graphic>
              <a:graphicData uri="http://schemas.openxmlformats.org/drawingml/2006/picture">
                <pic:pic>
                  <pic:nvPicPr>
                    <pic:cNvPr descr="Gráfico&#10;&#10;Descripción generada automáticamente" id="0" name="image6.png"/>
                    <pic:cNvPicPr preferRelativeResize="0"/>
                  </pic:nvPicPr>
                  <pic:blipFill>
                    <a:blip r:embed="rId10"/>
                    <a:srcRect b="0" l="0" r="0" t="0"/>
                    <a:stretch>
                      <a:fillRect/>
                    </a:stretch>
                  </pic:blipFill>
                  <pic:spPr>
                    <a:xfrm>
                      <a:off x="0" y="0"/>
                      <a:ext cx="5396230" cy="404558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D">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E">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F">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0">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1">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2">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3">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4">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5">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6">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7">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8">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9">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A">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B">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C">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D">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E">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F">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50">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51">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52">
      <w:pPr>
        <w:jc w:val="both"/>
        <w:rPr>
          <w:rFonts w:ascii="Garamond" w:cs="Garamond" w:eastAsia="Garamond" w:hAnsi="Garamond"/>
        </w:rPr>
      </w:pPr>
      <w:r w:rsidDel="00000000" w:rsidR="00000000" w:rsidRPr="00000000">
        <w:rPr>
          <w:rFonts w:ascii="Garamond" w:cs="Garamond" w:eastAsia="Garamond" w:hAnsi="Garamond"/>
        </w:rPr>
        <w:drawing>
          <wp:inline distB="0" distT="0" distL="0" distR="0">
            <wp:extent cx="5396230" cy="4038600"/>
            <wp:effectExtent b="0" l="0" r="0" t="0"/>
            <wp:docPr descr="Gráfico&#10;&#10;Descripción generada automáticamente" id="19" name="image7.png"/>
            <a:graphic>
              <a:graphicData uri="http://schemas.openxmlformats.org/drawingml/2006/picture">
                <pic:pic>
                  <pic:nvPicPr>
                    <pic:cNvPr descr="Gráfico&#10;&#10;Descripción generada automáticamente" id="0" name="image7.png"/>
                    <pic:cNvPicPr preferRelativeResize="0"/>
                  </pic:nvPicPr>
                  <pic:blipFill>
                    <a:blip r:embed="rId11"/>
                    <a:srcRect b="0" l="0" r="0" t="0"/>
                    <a:stretch>
                      <a:fillRect/>
                    </a:stretch>
                  </pic:blipFill>
                  <pic:spPr>
                    <a:xfrm>
                      <a:off x="0" y="0"/>
                      <a:ext cx="539623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54">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55">
      <w:pPr>
        <w:jc w:val="both"/>
        <w:rPr>
          <w:rFonts w:ascii="Garamond" w:cs="Garamond" w:eastAsia="Garamond" w:hAnsi="Garamond"/>
        </w:rPr>
      </w:pPr>
      <w:r w:rsidDel="00000000" w:rsidR="00000000" w:rsidRPr="00000000">
        <w:rPr>
          <w:rFonts w:ascii="Garamond" w:cs="Garamond" w:eastAsia="Garamond" w:hAnsi="Garamond"/>
        </w:rPr>
        <w:drawing>
          <wp:inline distB="0" distT="0" distL="0" distR="0">
            <wp:extent cx="5396230" cy="4035425"/>
            <wp:effectExtent b="0" l="0" r="0" t="0"/>
            <wp:docPr descr="Gráfico&#10;&#10;Descripción generada automáticamente" id="22" name="image8.png"/>
            <a:graphic>
              <a:graphicData uri="http://schemas.openxmlformats.org/drawingml/2006/picture">
                <pic:pic>
                  <pic:nvPicPr>
                    <pic:cNvPr descr="Gráfico&#10;&#10;Descripción generada automáticamente" id="0" name="image8.png"/>
                    <pic:cNvPicPr preferRelativeResize="0"/>
                  </pic:nvPicPr>
                  <pic:blipFill>
                    <a:blip r:embed="rId12"/>
                    <a:srcRect b="0" l="0" r="0" t="0"/>
                    <a:stretch>
                      <a:fillRect/>
                    </a:stretch>
                  </pic:blipFill>
                  <pic:spPr>
                    <a:xfrm>
                      <a:off x="0" y="0"/>
                      <a:ext cx="5396230" cy="403542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57">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58">
      <w:pPr>
        <w:jc w:val="both"/>
        <w:rPr>
          <w:rFonts w:ascii="Garamond" w:cs="Garamond" w:eastAsia="Garamond" w:hAnsi="Garamond"/>
          <w:u w:val="single"/>
        </w:rPr>
      </w:pPr>
      <w:r w:rsidDel="00000000" w:rsidR="00000000" w:rsidRPr="00000000">
        <w:rPr>
          <w:rFonts w:ascii="Garamond" w:cs="Garamond" w:eastAsia="Garamond" w:hAnsi="Garamond"/>
          <w:u w:val="single"/>
          <w:rtl w:val="0"/>
        </w:rPr>
        <w:t xml:space="preserve">Environmental variables</w:t>
      </w:r>
    </w:p>
    <w:p w:rsidR="00000000" w:rsidDel="00000000" w:rsidP="00000000" w:rsidRDefault="00000000" w:rsidRPr="00000000" w14:paraId="00000059">
      <w:pPr>
        <w:jc w:val="both"/>
        <w:rPr>
          <w:rFonts w:ascii="Garamond" w:cs="Garamond" w:eastAsia="Garamond" w:hAnsi="Garamond"/>
        </w:rPr>
      </w:pPr>
      <w:r w:rsidDel="00000000" w:rsidR="00000000" w:rsidRPr="00000000">
        <w:rPr>
          <w:rFonts w:ascii="Garamond" w:cs="Garamond" w:eastAsia="Garamond" w:hAnsi="Garamond"/>
          <w:rtl w:val="0"/>
        </w:rPr>
        <w:t xml:space="preserve">Potential effects of climate and environment on current diversity dynamics.</w:t>
      </w:r>
    </w:p>
    <w:p w:rsidR="00000000" w:rsidDel="00000000" w:rsidP="00000000" w:rsidRDefault="00000000" w:rsidRPr="00000000" w14:paraId="0000005A">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5B">
      <w:pPr>
        <w:jc w:val="both"/>
        <w:rPr>
          <w:rFonts w:ascii="Garamond" w:cs="Garamond" w:eastAsia="Garamond" w:hAnsi="Garamond"/>
        </w:rPr>
      </w:pPr>
      <w:r w:rsidDel="00000000" w:rsidR="00000000" w:rsidRPr="00000000">
        <w:rPr>
          <w:rFonts w:ascii="Garamond" w:cs="Garamond" w:eastAsia="Garamond" w:hAnsi="Garamond"/>
          <w:rtl w:val="0"/>
        </w:rPr>
        <w:t xml:space="preserve">Temperature and precipitation</w:t>
      </w:r>
    </w:p>
    <w:p w:rsidR="00000000" w:rsidDel="00000000" w:rsidP="00000000" w:rsidRDefault="00000000" w:rsidRPr="00000000" w14:paraId="0000005C">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5D">
      <w:pPr>
        <w:jc w:val="both"/>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399730" cy="4038600"/>
            <wp:effectExtent b="0" l="0" r="0" t="0"/>
            <wp:docPr id="2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39973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rFonts w:ascii="Garamond" w:cs="Garamond" w:eastAsia="Garamond" w:hAnsi="Garamond"/>
        </w:rPr>
      </w:pPr>
      <w:r w:rsidDel="00000000" w:rsidR="00000000" w:rsidRPr="00000000">
        <w:rPr>
          <w:rFonts w:ascii="Garamond" w:cs="Garamond" w:eastAsia="Garamond" w:hAnsi="Garamond"/>
          <w:rtl w:val="0"/>
        </w:rPr>
        <w:t xml:space="preserve">Residual PD vs Temperature. R</w:t>
      </w:r>
      <w:r w:rsidDel="00000000" w:rsidR="00000000" w:rsidRPr="00000000">
        <w:rPr>
          <w:rFonts w:ascii="Garamond" w:cs="Garamond" w:eastAsia="Garamond" w:hAnsi="Garamond"/>
          <w:vertAlign w:val="superscript"/>
          <w:rtl w:val="0"/>
        </w:rPr>
        <w:t xml:space="preserve">2</w:t>
      </w:r>
      <w:r w:rsidDel="00000000" w:rsidR="00000000" w:rsidRPr="00000000">
        <w:rPr>
          <w:rFonts w:ascii="Garamond" w:cs="Garamond" w:eastAsia="Garamond" w:hAnsi="Garamond"/>
          <w:rtl w:val="0"/>
        </w:rPr>
        <w:t xml:space="preserve">: amphibians 0.032, birds 0.09, mammals 0.14, squamates 0.065. </w:t>
      </w:r>
    </w:p>
    <w:p w:rsidR="00000000" w:rsidDel="00000000" w:rsidP="00000000" w:rsidRDefault="00000000" w:rsidRPr="00000000" w14:paraId="0000005F">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60">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61">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62">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63">
      <w:pPr>
        <w:jc w:val="both"/>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399730" cy="4025900"/>
            <wp:effectExtent b="0" l="0" r="0" t="0"/>
            <wp:docPr id="23"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39973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both"/>
        <w:rPr>
          <w:rFonts w:ascii="Garamond" w:cs="Garamond" w:eastAsia="Garamond" w:hAnsi="Garamond"/>
        </w:rPr>
      </w:pPr>
      <w:r w:rsidDel="00000000" w:rsidR="00000000" w:rsidRPr="00000000">
        <w:rPr>
          <w:rFonts w:ascii="Garamond" w:cs="Garamond" w:eastAsia="Garamond" w:hAnsi="Garamond"/>
          <w:rtl w:val="0"/>
        </w:rPr>
        <w:t xml:space="preserve">Residual PD vs Precipitation. R</w:t>
      </w:r>
      <w:r w:rsidDel="00000000" w:rsidR="00000000" w:rsidRPr="00000000">
        <w:rPr>
          <w:rFonts w:ascii="Garamond" w:cs="Garamond" w:eastAsia="Garamond" w:hAnsi="Garamond"/>
          <w:sz w:val="26"/>
          <w:szCs w:val="26"/>
          <w:vertAlign w:val="superscript"/>
          <w:rtl w:val="0"/>
        </w:rPr>
        <w:t xml:space="preserve">2</w:t>
      </w:r>
      <w:r w:rsidDel="00000000" w:rsidR="00000000" w:rsidRPr="00000000">
        <w:rPr>
          <w:rFonts w:ascii="Garamond" w:cs="Garamond" w:eastAsia="Garamond" w:hAnsi="Garamond"/>
          <w:rtl w:val="0"/>
        </w:rPr>
        <w:t xml:space="preserve">: amphibians 0.004, birds 0.005, mammals 0.017, squamates 0.004.</w:t>
      </w:r>
    </w:p>
    <w:p w:rsidR="00000000" w:rsidDel="00000000" w:rsidP="00000000" w:rsidRDefault="00000000" w:rsidRPr="00000000" w14:paraId="00000065">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66">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67">
      <w:pPr>
        <w:jc w:val="both"/>
        <w:rPr>
          <w:rFonts w:ascii="Garamond" w:cs="Garamond" w:eastAsia="Garamond" w:hAnsi="Garamond"/>
        </w:rPr>
      </w:pPr>
      <w:r w:rsidDel="00000000" w:rsidR="00000000" w:rsidRPr="00000000">
        <w:rPr>
          <w:rFonts w:ascii="Garamond" w:cs="Garamond" w:eastAsia="Garamond" w:hAnsi="Garamond"/>
        </w:rPr>
        <w:drawing>
          <wp:inline distB="0" distT="0" distL="0" distR="0">
            <wp:extent cx="5396230" cy="4023360"/>
            <wp:effectExtent b="0" l="0" r="0" t="0"/>
            <wp:docPr id="2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396230" cy="402336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both"/>
        <w:rPr>
          <w:rFonts w:ascii="Garamond" w:cs="Garamond" w:eastAsia="Garamond" w:hAnsi="Garamond"/>
        </w:rPr>
      </w:pPr>
      <w:r w:rsidDel="00000000" w:rsidR="00000000" w:rsidRPr="00000000">
        <w:rPr>
          <w:rFonts w:ascii="Garamond" w:cs="Garamond" w:eastAsia="Garamond" w:hAnsi="Garamond"/>
          <w:rtl w:val="0"/>
        </w:rPr>
        <w:t xml:space="preserve">Climatic space (temperature vs precipitation) of cradles (blue) and museums (red) for each group of tetrapods.</w:t>
      </w:r>
    </w:p>
    <w:p w:rsidR="00000000" w:rsidDel="00000000" w:rsidP="00000000" w:rsidRDefault="00000000" w:rsidRPr="00000000" w14:paraId="00000069">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6A">
      <w:pPr>
        <w:jc w:val="both"/>
        <w:rPr>
          <w:rFonts w:ascii="Garamond" w:cs="Garamond" w:eastAsia="Garamond" w:hAnsi="Garamond"/>
        </w:rPr>
      </w:pPr>
      <w:r w:rsidDel="00000000" w:rsidR="00000000" w:rsidRPr="00000000">
        <w:rPr>
          <w:rFonts w:ascii="Garamond" w:cs="Garamond" w:eastAsia="Garamond" w:hAnsi="Garamond"/>
          <w:rtl w:val="0"/>
        </w:rPr>
        <w:t xml:space="preserve">Temperature and precipitation seasonality</w:t>
      </w:r>
    </w:p>
    <w:p w:rsidR="00000000" w:rsidDel="00000000" w:rsidP="00000000" w:rsidRDefault="00000000" w:rsidRPr="00000000" w14:paraId="0000006B">
      <w:pPr>
        <w:jc w:val="both"/>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399730" cy="4013200"/>
            <wp:effectExtent b="0" l="0" r="0" t="0"/>
            <wp:docPr id="31"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39973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both"/>
        <w:rPr>
          <w:rFonts w:ascii="Garamond" w:cs="Garamond" w:eastAsia="Garamond" w:hAnsi="Garamond"/>
        </w:rPr>
      </w:pPr>
      <w:r w:rsidDel="00000000" w:rsidR="00000000" w:rsidRPr="00000000">
        <w:rPr>
          <w:rFonts w:ascii="Garamond" w:cs="Garamond" w:eastAsia="Garamond" w:hAnsi="Garamond"/>
          <w:rtl w:val="0"/>
        </w:rPr>
        <w:t xml:space="preserve">Residual PD vs temperature seasonality. R</w:t>
      </w:r>
      <w:r w:rsidDel="00000000" w:rsidR="00000000" w:rsidRPr="00000000">
        <w:rPr>
          <w:rFonts w:ascii="Garamond" w:cs="Garamond" w:eastAsia="Garamond" w:hAnsi="Garamond"/>
          <w:vertAlign w:val="superscript"/>
          <w:rtl w:val="0"/>
        </w:rPr>
        <w:t xml:space="preserve">2</w:t>
      </w:r>
      <w:r w:rsidDel="00000000" w:rsidR="00000000" w:rsidRPr="00000000">
        <w:rPr>
          <w:rFonts w:ascii="Garamond" w:cs="Garamond" w:eastAsia="Garamond" w:hAnsi="Garamond"/>
          <w:rtl w:val="0"/>
        </w:rPr>
        <w:t xml:space="preserve">: a</w:t>
      </w:r>
      <w:r w:rsidDel="00000000" w:rsidR="00000000" w:rsidRPr="00000000">
        <w:rPr>
          <w:rFonts w:ascii="Garamond" w:cs="Garamond" w:eastAsia="Garamond" w:hAnsi="Garamond"/>
          <w:rtl w:val="0"/>
        </w:rPr>
        <w:t xml:space="preserve">mphibians 0.018, birds 0.09, mammals 0.08, squamates 0.018. </w:t>
      </w:r>
    </w:p>
    <w:p w:rsidR="00000000" w:rsidDel="00000000" w:rsidP="00000000" w:rsidRDefault="00000000" w:rsidRPr="00000000" w14:paraId="0000006D">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6E">
      <w:pPr>
        <w:jc w:val="both"/>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399730" cy="4000500"/>
            <wp:effectExtent b="0" l="0" r="0" t="0"/>
            <wp:docPr id="26"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3997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both"/>
        <w:rPr>
          <w:rFonts w:ascii="Garamond" w:cs="Garamond" w:eastAsia="Garamond" w:hAnsi="Garamond"/>
        </w:rPr>
      </w:pPr>
      <w:r w:rsidDel="00000000" w:rsidR="00000000" w:rsidRPr="00000000">
        <w:rPr>
          <w:rFonts w:ascii="Garamond" w:cs="Garamond" w:eastAsia="Garamond" w:hAnsi="Garamond"/>
          <w:rtl w:val="0"/>
        </w:rPr>
        <w:t xml:space="preserve">Residual PD vs precipitation seasonality. R</w:t>
      </w:r>
      <w:r w:rsidDel="00000000" w:rsidR="00000000" w:rsidRPr="00000000">
        <w:rPr>
          <w:rFonts w:ascii="Garamond" w:cs="Garamond" w:eastAsia="Garamond" w:hAnsi="Garamond"/>
          <w:vertAlign w:val="superscript"/>
          <w:rtl w:val="0"/>
        </w:rPr>
        <w:t xml:space="preserve">2</w:t>
      </w:r>
      <w:r w:rsidDel="00000000" w:rsidR="00000000" w:rsidRPr="00000000">
        <w:rPr>
          <w:rFonts w:ascii="Garamond" w:cs="Garamond" w:eastAsia="Garamond" w:hAnsi="Garamond"/>
          <w:rtl w:val="0"/>
        </w:rPr>
        <w:t xml:space="preserve">: amphibians 0.003, birds 0.077, mammals 0.092, squamates 0.080.</w:t>
      </w:r>
    </w:p>
    <w:p w:rsidR="00000000" w:rsidDel="00000000" w:rsidP="00000000" w:rsidRDefault="00000000" w:rsidRPr="00000000" w14:paraId="00000070">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71">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72">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73">
      <w:pPr>
        <w:jc w:val="both"/>
        <w:rPr>
          <w:rFonts w:ascii="Garamond" w:cs="Garamond" w:eastAsia="Garamond" w:hAnsi="Garamond"/>
        </w:rPr>
      </w:pPr>
      <w:sdt>
        <w:sdtPr>
          <w:tag w:val="goog_rdk_60"/>
        </w:sdtPr>
        <w:sdtContent>
          <w:commentRangeStart w:id="34"/>
        </w:sdtContent>
      </w:sdt>
      <w:r w:rsidDel="00000000" w:rsidR="00000000" w:rsidRPr="00000000">
        <w:rPr>
          <w:rFonts w:ascii="Garamond" w:cs="Garamond" w:eastAsia="Garamond" w:hAnsi="Garamond"/>
        </w:rPr>
        <w:drawing>
          <wp:inline distB="0" distT="0" distL="0" distR="0">
            <wp:extent cx="5396230" cy="4001135"/>
            <wp:effectExtent b="0" l="0" r="0" t="0"/>
            <wp:docPr id="2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396230" cy="4001135"/>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074">
      <w:pPr>
        <w:jc w:val="both"/>
        <w:rPr>
          <w:rFonts w:ascii="Garamond" w:cs="Garamond" w:eastAsia="Garamond" w:hAnsi="Garamond"/>
        </w:rPr>
      </w:pPr>
      <w:r w:rsidDel="00000000" w:rsidR="00000000" w:rsidRPr="00000000">
        <w:rPr>
          <w:rFonts w:ascii="Garamond" w:cs="Garamond" w:eastAsia="Garamond" w:hAnsi="Garamond"/>
          <w:rtl w:val="0"/>
        </w:rPr>
        <w:t xml:space="preserve">Temperature seasonality vs precipitation seasonality of cradles (blue) and museums (red) for each group of tetrapods.</w:t>
      </w:r>
    </w:p>
    <w:p w:rsidR="00000000" w:rsidDel="00000000" w:rsidP="00000000" w:rsidRDefault="00000000" w:rsidRPr="00000000" w14:paraId="00000075">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76">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77">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78">
      <w:pPr>
        <w:jc w:val="both"/>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399730" cy="4000500"/>
            <wp:effectExtent b="0" l="0" r="0" t="0"/>
            <wp:docPr id="3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3997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rFonts w:ascii="Garamond" w:cs="Garamond" w:eastAsia="Garamond" w:hAnsi="Garamond"/>
        </w:rPr>
      </w:pPr>
      <w:r w:rsidDel="00000000" w:rsidR="00000000" w:rsidRPr="00000000">
        <w:rPr>
          <w:rFonts w:ascii="Garamond" w:cs="Garamond" w:eastAsia="Garamond" w:hAnsi="Garamond"/>
          <w:rtl w:val="0"/>
        </w:rPr>
        <w:t xml:space="preserve">Residual PD vs Net Primary Productivity. R</w:t>
      </w:r>
      <w:r w:rsidDel="00000000" w:rsidR="00000000" w:rsidRPr="00000000">
        <w:rPr>
          <w:rFonts w:ascii="Garamond" w:cs="Garamond" w:eastAsia="Garamond" w:hAnsi="Garamond"/>
          <w:vertAlign w:val="superscript"/>
          <w:rtl w:val="0"/>
        </w:rPr>
        <w:t xml:space="preserve">2</w:t>
      </w:r>
      <w:r w:rsidDel="00000000" w:rsidR="00000000" w:rsidRPr="00000000">
        <w:rPr>
          <w:rFonts w:ascii="Garamond" w:cs="Garamond" w:eastAsia="Garamond" w:hAnsi="Garamond"/>
          <w:rtl w:val="0"/>
        </w:rPr>
        <w:t xml:space="preserve">: amphibians 0.002, birds 0.004, mammals 0.001, squamates 0.01. </w:t>
      </w:r>
    </w:p>
    <w:p w:rsidR="00000000" w:rsidDel="00000000" w:rsidP="00000000" w:rsidRDefault="00000000" w:rsidRPr="00000000" w14:paraId="0000007A">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7B">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7C">
      <w:pPr>
        <w:jc w:val="both"/>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399730" cy="4025900"/>
            <wp:effectExtent b="0" l="0" r="0" t="0"/>
            <wp:docPr id="18"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39973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both"/>
        <w:rPr>
          <w:rFonts w:ascii="Garamond" w:cs="Garamond" w:eastAsia="Garamond" w:hAnsi="Garamond"/>
        </w:rPr>
      </w:pPr>
      <w:r w:rsidDel="00000000" w:rsidR="00000000" w:rsidRPr="00000000">
        <w:rPr>
          <w:rFonts w:ascii="Garamond" w:cs="Garamond" w:eastAsia="Garamond" w:hAnsi="Garamond"/>
          <w:rtl w:val="0"/>
        </w:rPr>
        <w:t xml:space="preserve">Residual PD vs Topographic complexity (tri). R</w:t>
      </w:r>
      <w:r w:rsidDel="00000000" w:rsidR="00000000" w:rsidRPr="00000000">
        <w:rPr>
          <w:rFonts w:ascii="Garamond" w:cs="Garamond" w:eastAsia="Garamond" w:hAnsi="Garamond"/>
          <w:vertAlign w:val="superscript"/>
          <w:rtl w:val="0"/>
        </w:rPr>
        <w:t xml:space="preserve">2</w:t>
      </w:r>
      <w:r w:rsidDel="00000000" w:rsidR="00000000" w:rsidRPr="00000000">
        <w:rPr>
          <w:rFonts w:ascii="Garamond" w:cs="Garamond" w:eastAsia="Garamond" w:hAnsi="Garamond"/>
          <w:rtl w:val="0"/>
        </w:rPr>
        <w:t xml:space="preserve">: amphibians 0.0004, birds 0.0397, mammals 0.0414, squamates 0.00008.  </w:t>
      </w:r>
    </w:p>
    <w:p w:rsidR="00000000" w:rsidDel="00000000" w:rsidP="00000000" w:rsidRDefault="00000000" w:rsidRPr="00000000" w14:paraId="0000007E">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7F">
      <w:pPr>
        <w:jc w:val="both"/>
        <w:rPr>
          <w:rFonts w:ascii="Garamond" w:cs="Garamond" w:eastAsia="Garamond" w:hAnsi="Garamond"/>
          <w:u w:val="single"/>
        </w:rPr>
      </w:pPr>
      <w:r w:rsidDel="00000000" w:rsidR="00000000" w:rsidRPr="00000000">
        <w:rPr>
          <w:rFonts w:ascii="Garamond" w:cs="Garamond" w:eastAsia="Garamond" w:hAnsi="Garamond"/>
          <w:u w:val="single"/>
          <w:rtl w:val="0"/>
        </w:rPr>
        <w:t xml:space="preserve">Latitude plots</w:t>
      </w:r>
    </w:p>
    <w:p w:rsidR="00000000" w:rsidDel="00000000" w:rsidP="00000000" w:rsidRDefault="00000000" w:rsidRPr="00000000" w14:paraId="00000080">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81">
      <w:pPr>
        <w:jc w:val="both"/>
        <w:rPr>
          <w:rFonts w:ascii="Garamond" w:cs="Garamond" w:eastAsia="Garamond" w:hAnsi="Garamond"/>
        </w:rPr>
      </w:pPr>
      <w:sdt>
        <w:sdtPr>
          <w:tag w:val="goog_rdk_61"/>
        </w:sdtPr>
        <w:sdtContent>
          <w:commentRangeStart w:id="35"/>
        </w:sdtContent>
      </w:sdt>
      <w:r w:rsidDel="00000000" w:rsidR="00000000" w:rsidRPr="00000000">
        <w:rPr>
          <w:rFonts w:ascii="Garamond" w:cs="Garamond" w:eastAsia="Garamond" w:hAnsi="Garamond"/>
        </w:rPr>
        <w:drawing>
          <wp:inline distB="0" distT="0" distL="0" distR="0">
            <wp:extent cx="5396230" cy="4024630"/>
            <wp:effectExtent b="0" l="0" r="0" t="0"/>
            <wp:docPr id="25"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396230" cy="4024630"/>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082">
      <w:pPr>
        <w:jc w:val="both"/>
        <w:rPr>
          <w:rFonts w:ascii="Garamond" w:cs="Garamond" w:eastAsia="Garamond" w:hAnsi="Garamond"/>
        </w:rPr>
      </w:pPr>
      <w:r w:rsidDel="00000000" w:rsidR="00000000" w:rsidRPr="00000000">
        <w:rPr>
          <w:rFonts w:ascii="Garamond" w:cs="Garamond" w:eastAsia="Garamond" w:hAnsi="Garamond"/>
          <w:rtl w:val="0"/>
        </w:rPr>
        <w:t xml:space="preserve">Latitudinal gradient of residuals (PD ~ richness) colored by richness. Positive residual values indicate high PD relative to richness in the grid cell (museums in the extreme positive values). Negative values indicate low PD relative to richness (cradles in the extreme negative values).  </w:t>
      </w:r>
    </w:p>
    <w:p w:rsidR="00000000" w:rsidDel="00000000" w:rsidP="00000000" w:rsidRDefault="00000000" w:rsidRPr="00000000" w14:paraId="00000083">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84">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85">
      <w:pPr>
        <w:jc w:val="both"/>
        <w:rPr>
          <w:rFonts w:ascii="Garamond" w:cs="Garamond" w:eastAsia="Garamond" w:hAnsi="Garamond"/>
        </w:rPr>
      </w:pPr>
      <w:r w:rsidDel="00000000" w:rsidR="00000000" w:rsidRPr="00000000">
        <w:rPr>
          <w:rFonts w:ascii="Garamond" w:cs="Garamond" w:eastAsia="Garamond" w:hAnsi="Garamond"/>
        </w:rPr>
        <w:drawing>
          <wp:inline distB="0" distT="0" distL="0" distR="0">
            <wp:extent cx="5396230" cy="3992245"/>
            <wp:effectExtent b="0" l="0" r="0" t="0"/>
            <wp:docPr id="28"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396230" cy="399224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both"/>
        <w:rPr>
          <w:rFonts w:ascii="Garamond" w:cs="Garamond" w:eastAsia="Garamond" w:hAnsi="Garamond"/>
        </w:rPr>
      </w:pPr>
      <w:r w:rsidDel="00000000" w:rsidR="00000000" w:rsidRPr="00000000">
        <w:rPr>
          <w:rFonts w:ascii="Garamond" w:cs="Garamond" w:eastAsia="Garamond" w:hAnsi="Garamond"/>
          <w:rtl w:val="0"/>
        </w:rPr>
        <w:t xml:space="preserve">Latitudinal diversity gradient colored by residuals (PD ~ richness): cradles in blue and museums in red. </w:t>
      </w:r>
    </w:p>
    <w:p w:rsidR="00000000" w:rsidDel="00000000" w:rsidP="00000000" w:rsidRDefault="00000000" w:rsidRPr="00000000" w14:paraId="00000087">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88">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89">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8A">
      <w:pPr>
        <w:jc w:val="both"/>
        <w:rPr>
          <w:rFonts w:ascii="Garamond" w:cs="Garamond" w:eastAsia="Garamond" w:hAnsi="Garamond"/>
        </w:rPr>
      </w:pPr>
      <w:r w:rsidDel="00000000" w:rsidR="00000000" w:rsidRPr="00000000">
        <w:rPr>
          <w:rFonts w:ascii="Garamond" w:cs="Garamond" w:eastAsia="Garamond" w:hAnsi="Garamond"/>
        </w:rPr>
        <w:drawing>
          <wp:inline distB="0" distT="0" distL="0" distR="0">
            <wp:extent cx="5396230" cy="4008755"/>
            <wp:effectExtent b="0" l="0" r="0" t="0"/>
            <wp:docPr descr="Diagrama&#10;&#10;Descripción generada automáticamente" id="27" name="image5.png"/>
            <a:graphic>
              <a:graphicData uri="http://schemas.openxmlformats.org/drawingml/2006/picture">
                <pic:pic>
                  <pic:nvPicPr>
                    <pic:cNvPr descr="Diagrama&#10;&#10;Descripción generada automáticamente" id="0" name="image5.png"/>
                    <pic:cNvPicPr preferRelativeResize="0"/>
                  </pic:nvPicPr>
                  <pic:blipFill>
                    <a:blip r:embed="rId23"/>
                    <a:srcRect b="0" l="0" r="0" t="0"/>
                    <a:stretch>
                      <a:fillRect/>
                    </a:stretch>
                  </pic:blipFill>
                  <pic:spPr>
                    <a:xfrm>
                      <a:off x="0" y="0"/>
                      <a:ext cx="5396230" cy="400875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both"/>
        <w:rPr>
          <w:rFonts w:ascii="Garamond" w:cs="Garamond" w:eastAsia="Garamond" w:hAnsi="Garamond"/>
        </w:rPr>
      </w:pPr>
      <w:r w:rsidDel="00000000" w:rsidR="00000000" w:rsidRPr="00000000">
        <w:rPr>
          <w:rFonts w:ascii="Garamond" w:cs="Garamond" w:eastAsia="Garamond" w:hAnsi="Garamond"/>
          <w:rtl w:val="0"/>
        </w:rPr>
        <w:t xml:space="preserve">Richness vs residuals (PD ~ richness) (very low R</w:t>
      </w:r>
      <w:r w:rsidDel="00000000" w:rsidR="00000000" w:rsidRPr="00000000">
        <w:rPr>
          <w:rFonts w:ascii="Garamond" w:cs="Garamond" w:eastAsia="Garamond" w:hAnsi="Garamond"/>
          <w:vertAlign w:val="superscript"/>
          <w:rtl w:val="0"/>
        </w:rPr>
        <w:t xml:space="preserve">2</w:t>
      </w:r>
      <w:r w:rsidDel="00000000" w:rsidR="00000000" w:rsidRPr="00000000">
        <w:rPr>
          <w:rFonts w:ascii="Garamond" w:cs="Garamond" w:eastAsia="Garamond" w:hAnsi="Garamond"/>
          <w:rtl w:val="0"/>
        </w:rPr>
        <w:t xml:space="preserve">). </w:t>
      </w:r>
    </w:p>
    <w:p w:rsidR="00000000" w:rsidDel="00000000" w:rsidP="00000000" w:rsidRDefault="00000000" w:rsidRPr="00000000" w14:paraId="0000008C">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8D">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8E">
      <w:pPr>
        <w:jc w:val="both"/>
        <w:rPr>
          <w:rFonts w:ascii="Garamond" w:cs="Garamond" w:eastAsia="Garamond" w:hAnsi="Garamond"/>
          <w:u w:val="single"/>
        </w:rPr>
      </w:pPr>
      <w:r w:rsidDel="00000000" w:rsidR="00000000" w:rsidRPr="00000000">
        <w:rPr>
          <w:rFonts w:ascii="Garamond" w:cs="Garamond" w:eastAsia="Garamond" w:hAnsi="Garamond"/>
          <w:u w:val="single"/>
          <w:rtl w:val="0"/>
        </w:rPr>
        <w:t xml:space="preserve">Speciation rates </w:t>
      </w:r>
    </w:p>
    <w:p w:rsidR="00000000" w:rsidDel="00000000" w:rsidP="00000000" w:rsidRDefault="00000000" w:rsidRPr="00000000" w14:paraId="0000008F">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90">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91">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92">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93">
      <w:pPr>
        <w:jc w:val="both"/>
        <w:rPr>
          <w:rFonts w:ascii="Garamond" w:cs="Garamond" w:eastAsia="Garamond" w:hAnsi="Garamond"/>
        </w:rPr>
      </w:pPr>
      <w:r w:rsidDel="00000000" w:rsidR="00000000" w:rsidRPr="00000000">
        <w:rPr>
          <w:rFonts w:ascii="Garamond" w:cs="Garamond" w:eastAsia="Garamond" w:hAnsi="Garamond"/>
          <w:rtl w:val="0"/>
        </w:rPr>
        <w:t xml:space="preserve">Speciation rates of species found in cradles and museums</w:t>
      </w:r>
    </w:p>
    <w:p w:rsidR="00000000" w:rsidDel="00000000" w:rsidP="00000000" w:rsidRDefault="00000000" w:rsidRPr="00000000" w14:paraId="00000094">
      <w:pPr>
        <w:jc w:val="both"/>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399730" cy="3987800"/>
            <wp:effectExtent b="0" l="0" r="0" t="0"/>
            <wp:docPr id="30"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3997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both"/>
        <w:rPr>
          <w:rFonts w:ascii="Garamond" w:cs="Garamond" w:eastAsia="Garamond" w:hAnsi="Garamond"/>
        </w:rPr>
      </w:pPr>
      <w:r w:rsidDel="00000000" w:rsidR="00000000" w:rsidRPr="00000000">
        <w:rPr>
          <w:rFonts w:ascii="Garamond" w:cs="Garamond" w:eastAsia="Garamond" w:hAnsi="Garamond"/>
          <w:rtl w:val="0"/>
        </w:rPr>
        <w:t xml:space="preserve">In general, speciation is faster in cradles than in museums, but the effect size is not large. </w:t>
      </w:r>
    </w:p>
    <w:p w:rsidR="00000000" w:rsidDel="00000000" w:rsidP="00000000" w:rsidRDefault="00000000" w:rsidRPr="00000000" w14:paraId="00000096">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97">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98">
      <w:pPr>
        <w:jc w:val="both"/>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399730" cy="4025900"/>
            <wp:effectExtent b="0" l="0" r="0" t="0"/>
            <wp:docPr id="15"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39973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both"/>
        <w:rPr>
          <w:rFonts w:ascii="Garamond" w:cs="Garamond" w:eastAsia="Garamond" w:hAnsi="Garamond"/>
        </w:rPr>
      </w:pPr>
      <w:r w:rsidDel="00000000" w:rsidR="00000000" w:rsidRPr="00000000">
        <w:rPr>
          <w:rFonts w:ascii="Garamond" w:cs="Garamond" w:eastAsia="Garamond" w:hAnsi="Garamond"/>
          <w:rtl w:val="0"/>
        </w:rPr>
        <w:t xml:space="preserve">Comparison of speciation rates between cradles and museums (are the differences between cradles and museums larger than between cradles and between museums?). The difference found between museums and cradles is not that different to the difference found between cradles and between museums. </w:t>
      </w:r>
    </w:p>
    <w:p w:rsidR="00000000" w:rsidDel="00000000" w:rsidP="00000000" w:rsidRDefault="00000000" w:rsidRPr="00000000" w14:paraId="0000009A">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9B">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9C">
      <w:pPr>
        <w:pStyle w:val="Title"/>
        <w:jc w:val="both"/>
        <w:rPr/>
      </w:pPr>
      <w:bookmarkStart w:colFirst="0" w:colLast="0" w:name="_heading=h.g1levh1zlxu0" w:id="3"/>
      <w:bookmarkEnd w:id="3"/>
      <w:r w:rsidDel="00000000" w:rsidR="00000000" w:rsidRPr="00000000">
        <w:rPr>
          <w:rtl w:val="0"/>
        </w:rPr>
        <w:t xml:space="preserve">Discussion</w:t>
      </w:r>
    </w:p>
    <w:p w:rsidR="00000000" w:rsidDel="00000000" w:rsidP="00000000" w:rsidRDefault="00000000" w:rsidRPr="00000000" w14:paraId="0000009D">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9E">
      <w:pPr>
        <w:jc w:val="both"/>
        <w:rPr>
          <w:rFonts w:ascii="Garamond" w:cs="Garamond" w:eastAsia="Garamond" w:hAnsi="Garamond"/>
        </w:rPr>
      </w:pPr>
      <w:r w:rsidDel="00000000" w:rsidR="00000000" w:rsidRPr="00000000">
        <w:rPr>
          <w:rFonts w:ascii="Garamond" w:cs="Garamond" w:eastAsia="Garamond" w:hAnsi="Garamond"/>
          <w:rtl w:val="0"/>
        </w:rPr>
        <w:t xml:space="preserve">The use of PD-based metrics to investigate evolutionary dynamics (spatial phylogenetics, Mishler 2023 </w:t>
      </w:r>
      <w:sdt>
        <w:sdtPr>
          <w:tag w:val="goog_rdk_62"/>
        </w:sdtPr>
        <w:sdtContent>
          <w:commentRangeStart w:id="36"/>
        </w:sdtContent>
      </w:sdt>
      <w:r w:rsidDel="00000000" w:rsidR="00000000" w:rsidRPr="00000000">
        <w:rPr>
          <w:rFonts w:ascii="Garamond" w:cs="Garamond" w:eastAsia="Garamond" w:hAnsi="Garamond"/>
          <w:rtl w:val="0"/>
        </w:rPr>
        <w:t xml:space="preserve">JBI</w:t>
      </w:r>
      <w:commentRangeEnd w:id="36"/>
      <w:r w:rsidDel="00000000" w:rsidR="00000000" w:rsidRPr="00000000">
        <w:commentReference w:id="36"/>
      </w:r>
      <w:r w:rsidDel="00000000" w:rsidR="00000000" w:rsidRPr="00000000">
        <w:rPr>
          <w:rFonts w:ascii="Garamond" w:cs="Garamond" w:eastAsia="Garamond" w:hAnsi="Garamond"/>
          <w:rtl w:val="0"/>
        </w:rPr>
        <w:t xml:space="preserve">). </w:t>
      </w:r>
    </w:p>
    <w:p w:rsidR="00000000" w:rsidDel="00000000" w:rsidP="00000000" w:rsidRDefault="00000000" w:rsidRPr="00000000" w14:paraId="0000009F">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A0">
      <w:pPr>
        <w:jc w:val="both"/>
        <w:rPr>
          <w:rFonts w:ascii="Garamond" w:cs="Garamond" w:eastAsia="Garamond" w:hAnsi="Garamond"/>
        </w:rPr>
      </w:pPr>
      <w:r w:rsidDel="00000000" w:rsidR="00000000" w:rsidRPr="00000000">
        <w:rPr>
          <w:rFonts w:ascii="Garamond" w:cs="Garamond" w:eastAsia="Garamond" w:hAnsi="Garamond"/>
          <w:rtl w:val="0"/>
        </w:rPr>
        <w:t xml:space="preserve">Our results for mammals are broadly congruent with previous results (Davies and Buckley 2011). </w:t>
      </w:r>
    </w:p>
    <w:p w:rsidR="00000000" w:rsidDel="00000000" w:rsidP="00000000" w:rsidRDefault="00000000" w:rsidRPr="00000000" w14:paraId="000000A1">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A2">
      <w:pPr>
        <w:jc w:val="both"/>
        <w:rPr>
          <w:rFonts w:ascii="Garamond" w:cs="Garamond" w:eastAsia="Garamond" w:hAnsi="Garamond"/>
        </w:rPr>
      </w:pPr>
      <w:r w:rsidDel="00000000" w:rsidR="00000000" w:rsidRPr="00000000">
        <w:rPr>
          <w:rFonts w:ascii="Garamond" w:cs="Garamond" w:eastAsia="Garamond" w:hAnsi="Garamond"/>
          <w:rtl w:val="0"/>
        </w:rPr>
        <w:t xml:space="preserve">We did not find the expected differential pattern of lineage accumulation between regions of high and low residual PD (i.e., museums and cradles, respectively) (LTT plots). However, the geographic patterns of residual PD might be partially derived from the richness levels of ancient lineages (i.e., species richness in the past). In mammals, for instance, this would reflect that many of the extant clades have an African origin (Lillegraven et al. 1987), making Africa a museum of diversity, while richness in South America is much younger as a result of the recent diversification of multiple current clades following migration after the formation of the Isthmus of Panama and the extinction of old lineages (Davies and Buckley 2011; GABI references: Webb 1976; Webb 2006), resulting in a cradle in this region.</w:t>
      </w:r>
    </w:p>
    <w:p w:rsidR="00000000" w:rsidDel="00000000" w:rsidP="00000000" w:rsidRDefault="00000000" w:rsidRPr="00000000" w14:paraId="000000A3">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A4">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A5">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A6">
      <w:pPr>
        <w:jc w:val="both"/>
        <w:rPr>
          <w:rFonts w:ascii="Garamond" w:cs="Garamond" w:eastAsia="Garamond" w:hAnsi="Garamond"/>
        </w:rPr>
      </w:pPr>
      <w:r w:rsidDel="00000000" w:rsidR="00000000" w:rsidRPr="00000000">
        <w:rPr>
          <w:rFonts w:ascii="Garamond" w:cs="Garamond" w:eastAsia="Garamond" w:hAnsi="Garamond"/>
          <w:rtl w:val="0"/>
        </w:rPr>
        <w:t xml:space="preserve">It seems like there is some segregation in the climatic space (temperature vs precipitation) between museums and cradles, at least for some groups (especially birds and mammals), although the relationship between the climatic variables and residual PD is low. </w:t>
      </w:r>
    </w:p>
    <w:p w:rsidR="00000000" w:rsidDel="00000000" w:rsidP="00000000" w:rsidRDefault="00000000" w:rsidRPr="00000000" w14:paraId="000000A7">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A8">
      <w:pPr>
        <w:jc w:val="both"/>
        <w:rPr>
          <w:rFonts w:ascii="Garamond" w:cs="Garamond" w:eastAsia="Garamond" w:hAnsi="Garamond"/>
        </w:rPr>
      </w:pPr>
      <w:r w:rsidDel="00000000" w:rsidR="00000000" w:rsidRPr="00000000">
        <w:rPr>
          <w:rFonts w:ascii="Garamond" w:cs="Garamond" w:eastAsia="Garamond" w:hAnsi="Garamond"/>
          <w:rtl w:val="0"/>
        </w:rPr>
        <w:t xml:space="preserve">Lack of effect of speciation on other diversity </w:t>
      </w:r>
      <w:sdt>
        <w:sdtPr>
          <w:tag w:val="goog_rdk_63"/>
        </w:sdtPr>
        <w:sdtContent>
          <w:commentRangeStart w:id="37"/>
        </w:sdtContent>
      </w:sdt>
      <w:sdt>
        <w:sdtPr>
          <w:tag w:val="goog_rdk_64"/>
        </w:sdtPr>
        <w:sdtContent>
          <w:commentRangeStart w:id="38"/>
        </w:sdtContent>
      </w:sdt>
      <w:r w:rsidDel="00000000" w:rsidR="00000000" w:rsidRPr="00000000">
        <w:rPr>
          <w:rFonts w:ascii="Garamond" w:cs="Garamond" w:eastAsia="Garamond" w:hAnsi="Garamond"/>
          <w:rtl w:val="0"/>
        </w:rPr>
        <w:t xml:space="preserve">patterns</w:t>
      </w:r>
      <w:commentRangeEnd w:id="37"/>
      <w:r w:rsidDel="00000000" w:rsidR="00000000" w:rsidRPr="00000000">
        <w:commentReference w:id="37"/>
      </w:r>
      <w:commentRangeEnd w:id="38"/>
      <w:r w:rsidDel="00000000" w:rsidR="00000000" w:rsidRPr="00000000">
        <w:commentReference w:id="38"/>
      </w:r>
      <w:r w:rsidDel="00000000" w:rsidR="00000000" w:rsidRPr="00000000">
        <w:rPr>
          <w:rFonts w:ascii="Garamond" w:cs="Garamond" w:eastAsia="Garamond" w:hAnsi="Garamond"/>
          <w:rtl w:val="0"/>
        </w:rPr>
        <w:t xml:space="preserve">. </w:t>
      </w:r>
    </w:p>
    <w:p w:rsidR="00000000" w:rsidDel="00000000" w:rsidP="00000000" w:rsidRDefault="00000000" w:rsidRPr="00000000" w14:paraId="000000A9">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AA">
      <w:pPr>
        <w:jc w:val="both"/>
        <w:rPr>
          <w:rFonts w:ascii="Garamond" w:cs="Garamond" w:eastAsia="Garamond" w:hAnsi="Garamond"/>
        </w:rPr>
      </w:pPr>
      <w:sdt>
        <w:sdtPr>
          <w:tag w:val="goog_rdk_65"/>
        </w:sdtPr>
        <w:sdtContent>
          <w:commentRangeStart w:id="39"/>
        </w:sdtContent>
      </w:sdt>
      <w:r w:rsidDel="00000000" w:rsidR="00000000" w:rsidRPr="00000000">
        <w:rPr>
          <w:rFonts w:ascii="Garamond" w:cs="Garamond" w:eastAsia="Garamond" w:hAnsi="Garamond"/>
          <w:rtl w:val="0"/>
        </w:rPr>
        <w:t xml:space="preserve">Factors</w:t>
      </w:r>
      <w:commentRangeEnd w:id="39"/>
      <w:r w:rsidDel="00000000" w:rsidR="00000000" w:rsidRPr="00000000">
        <w:commentReference w:id="39"/>
      </w:r>
      <w:r w:rsidDel="00000000" w:rsidR="00000000" w:rsidRPr="00000000">
        <w:rPr>
          <w:rFonts w:ascii="Garamond" w:cs="Garamond" w:eastAsia="Garamond" w:hAnsi="Garamond"/>
          <w:rtl w:val="0"/>
        </w:rPr>
        <w:t xml:space="preserve"> that may shape biodiversity dynamics. </w:t>
      </w:r>
    </w:p>
    <w:p w:rsidR="00000000" w:rsidDel="00000000" w:rsidP="00000000" w:rsidRDefault="00000000" w:rsidRPr="00000000" w14:paraId="000000AB">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AC">
      <w:pPr>
        <w:jc w:val="both"/>
        <w:rPr>
          <w:rFonts w:ascii="Garamond" w:cs="Garamond" w:eastAsia="Garamond" w:hAnsi="Garamond"/>
        </w:rPr>
      </w:pPr>
      <w:sdt>
        <w:sdtPr>
          <w:tag w:val="goog_rdk_66"/>
        </w:sdtPr>
        <w:sdtContent>
          <w:commentRangeStart w:id="40"/>
        </w:sdtContent>
      </w:sdt>
      <w:sdt>
        <w:sdtPr>
          <w:tag w:val="goog_rdk_67"/>
        </w:sdtPr>
        <w:sdtContent>
          <w:commentRangeStart w:id="41"/>
        </w:sdtContent>
      </w:sdt>
      <w:r w:rsidDel="00000000" w:rsidR="00000000" w:rsidRPr="00000000">
        <w:rPr>
          <w:rFonts w:ascii="Garamond" w:cs="Garamond" w:eastAsia="Garamond" w:hAnsi="Garamond"/>
          <w:rtl w:val="0"/>
        </w:rPr>
        <w:t xml:space="preserve">Dispersal</w:t>
      </w:r>
      <w:commentRangeEnd w:id="40"/>
      <w:r w:rsidDel="00000000" w:rsidR="00000000" w:rsidRPr="00000000">
        <w:commentReference w:id="40"/>
      </w:r>
      <w:commentRangeEnd w:id="41"/>
      <w:r w:rsidDel="00000000" w:rsidR="00000000" w:rsidRPr="00000000">
        <w:commentReference w:id="41"/>
      </w:r>
      <w:r w:rsidDel="00000000" w:rsidR="00000000" w:rsidRPr="00000000">
        <w:rPr>
          <w:rFonts w:ascii="Garamond" w:cs="Garamond" w:eastAsia="Garamond" w:hAnsi="Garamond"/>
          <w:rtl w:val="0"/>
        </w:rPr>
        <w:t xml:space="preserve">. </w:t>
      </w:r>
    </w:p>
    <w:p w:rsidR="00000000" w:rsidDel="00000000" w:rsidP="00000000" w:rsidRDefault="00000000" w:rsidRPr="00000000" w14:paraId="000000AD">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AE">
      <w:pPr>
        <w:jc w:val="both"/>
        <w:rPr>
          <w:rFonts w:ascii="Garamond" w:cs="Garamond" w:eastAsia="Garamond" w:hAnsi="Garamond"/>
        </w:rPr>
      </w:pPr>
      <w:sdt>
        <w:sdtPr>
          <w:tag w:val="goog_rdk_68"/>
        </w:sdtPr>
        <w:sdtContent>
          <w:commentRangeStart w:id="42"/>
        </w:sdtContent>
      </w:sdt>
      <w:sdt>
        <w:sdtPr>
          <w:tag w:val="goog_rdk_69"/>
        </w:sdtPr>
        <w:sdtContent>
          <w:commentRangeStart w:id="43"/>
        </w:sdtContent>
      </w:sdt>
      <w:r w:rsidDel="00000000" w:rsidR="00000000" w:rsidRPr="00000000">
        <w:rPr>
          <w:rFonts w:ascii="Garamond" w:cs="Garamond" w:eastAsia="Garamond" w:hAnsi="Garamond"/>
          <w:rtl w:val="0"/>
        </w:rPr>
        <w:t xml:space="preserve">Extinction</w:t>
      </w:r>
      <w:commentRangeEnd w:id="42"/>
      <w:r w:rsidDel="00000000" w:rsidR="00000000" w:rsidRPr="00000000">
        <w:commentReference w:id="42"/>
      </w:r>
      <w:commentRangeEnd w:id="43"/>
      <w:r w:rsidDel="00000000" w:rsidR="00000000" w:rsidRPr="00000000">
        <w:commentReference w:id="43"/>
      </w:r>
      <w:r w:rsidDel="00000000" w:rsidR="00000000" w:rsidRPr="00000000">
        <w:rPr>
          <w:rFonts w:ascii="Garamond" w:cs="Garamond" w:eastAsia="Garamond" w:hAnsi="Garamond"/>
          <w:rtl w:val="0"/>
        </w:rPr>
        <w:t xml:space="preserve">. </w:t>
      </w:r>
    </w:p>
    <w:p w:rsidR="00000000" w:rsidDel="00000000" w:rsidP="00000000" w:rsidRDefault="00000000" w:rsidRPr="00000000" w14:paraId="000000AF">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B0">
      <w:pPr>
        <w:jc w:val="both"/>
        <w:rPr>
          <w:rFonts w:ascii="Garamond" w:cs="Garamond" w:eastAsia="Garamond" w:hAnsi="Garamond"/>
        </w:rPr>
      </w:pPr>
      <w:r w:rsidDel="00000000" w:rsidR="00000000" w:rsidRPr="00000000">
        <w:rPr>
          <w:rFonts w:ascii="Garamond" w:cs="Garamond" w:eastAsia="Garamond" w:hAnsi="Garamond"/>
          <w:rtl w:val="0"/>
        </w:rPr>
        <w:t xml:space="preserve">The fact that the places with high speciation rates at present are not the places with more closely related diversity relative to their species richness might indicate that historical diversification trends (rather than present-day processes) are driving geographical patterns of global diversity. This, in turn, may indicate that present-day geographic patterns of speciation might be more related to future biodiversity dynamics (Schluter and Pennell </w:t>
      </w:r>
      <w:sdt>
        <w:sdtPr>
          <w:tag w:val="goog_rdk_70"/>
        </w:sdtPr>
        <w:sdtContent>
          <w:commentRangeStart w:id="44"/>
        </w:sdtContent>
      </w:sdt>
      <w:r w:rsidDel="00000000" w:rsidR="00000000" w:rsidRPr="00000000">
        <w:rPr>
          <w:rFonts w:ascii="Garamond" w:cs="Garamond" w:eastAsia="Garamond" w:hAnsi="Garamond"/>
          <w:rtl w:val="0"/>
        </w:rPr>
        <w:t xml:space="preserve">2017</w:t>
      </w:r>
      <w:commentRangeEnd w:id="44"/>
      <w:r w:rsidDel="00000000" w:rsidR="00000000" w:rsidRPr="00000000">
        <w:commentReference w:id="44"/>
      </w:r>
      <w:r w:rsidDel="00000000" w:rsidR="00000000" w:rsidRPr="00000000">
        <w:rPr>
          <w:rFonts w:ascii="Garamond" w:cs="Garamond" w:eastAsia="Garamond" w:hAnsi="Garamond"/>
          <w:rtl w:val="0"/>
        </w:rPr>
        <w:t xml:space="preserve">). </w:t>
      </w:r>
    </w:p>
    <w:p w:rsidR="00000000" w:rsidDel="00000000" w:rsidP="00000000" w:rsidRDefault="00000000" w:rsidRPr="00000000" w14:paraId="000000B1">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B2">
      <w:pPr>
        <w:jc w:val="both"/>
        <w:rPr>
          <w:rFonts w:ascii="Garamond" w:cs="Garamond" w:eastAsia="Garamond" w:hAnsi="Garamond"/>
        </w:rPr>
      </w:pPr>
      <w:r w:rsidDel="00000000" w:rsidR="00000000" w:rsidRPr="00000000">
        <w:rPr>
          <w:rFonts w:ascii="Garamond" w:cs="Garamond" w:eastAsia="Garamond" w:hAnsi="Garamond"/>
          <w:rtl w:val="0"/>
        </w:rPr>
        <w:t xml:space="preserve">Another interesting point might be that museums do not consistently coincide with desert regions, which are often considered </w:t>
      </w:r>
      <w:sdt>
        <w:sdtPr>
          <w:tag w:val="goog_rdk_71"/>
        </w:sdtPr>
        <w:sdtContent>
          <w:commentRangeStart w:id="45"/>
        </w:sdtContent>
      </w:sdt>
      <w:r w:rsidDel="00000000" w:rsidR="00000000" w:rsidRPr="00000000">
        <w:rPr>
          <w:rFonts w:ascii="Garamond" w:cs="Garamond" w:eastAsia="Garamond" w:hAnsi="Garamond"/>
          <w:rtl w:val="0"/>
        </w:rPr>
        <w:t xml:space="preserve">sinks of biodiversity</w:t>
      </w:r>
      <w:commentRangeEnd w:id="45"/>
      <w:r w:rsidDel="00000000" w:rsidR="00000000" w:rsidRPr="00000000">
        <w:commentReference w:id="45"/>
      </w:r>
      <w:r w:rsidDel="00000000" w:rsidR="00000000" w:rsidRPr="00000000">
        <w:rPr>
          <w:rFonts w:ascii="Garamond" w:cs="Garamond" w:eastAsia="Garamond" w:hAnsi="Garamond"/>
          <w:rtl w:val="0"/>
        </w:rPr>
        <w:t xml:space="preserve"> (Crisp et al. </w:t>
      </w:r>
      <w:sdt>
        <w:sdtPr>
          <w:tag w:val="goog_rdk_72"/>
        </w:sdtPr>
        <w:sdtContent>
          <w:commentRangeStart w:id="46"/>
        </w:sdtContent>
      </w:sdt>
      <w:r w:rsidDel="00000000" w:rsidR="00000000" w:rsidRPr="00000000">
        <w:rPr>
          <w:rFonts w:ascii="Garamond" w:cs="Garamond" w:eastAsia="Garamond" w:hAnsi="Garamond"/>
          <w:rtl w:val="0"/>
        </w:rPr>
        <w:t xml:space="preserve">2009</w:t>
      </w:r>
      <w:commentRangeEnd w:id="46"/>
      <w:r w:rsidDel="00000000" w:rsidR="00000000" w:rsidRPr="00000000">
        <w:commentReference w:id="46"/>
      </w:r>
      <w:r w:rsidDel="00000000" w:rsidR="00000000" w:rsidRPr="00000000">
        <w:rPr>
          <w:rFonts w:ascii="Garamond" w:cs="Garamond" w:eastAsia="Garamond" w:hAnsi="Garamond"/>
          <w:rtl w:val="0"/>
        </w:rPr>
        <w:t xml:space="preserve">). In fact, some deserts might be sources of diversity like the mammal and bird cradles in North America, and the squamate cradles in North America and Australia (Fig. MAP). This is consistent with previous results on arid lizards in North America (Wiens et al. </w:t>
      </w:r>
      <w:sdt>
        <w:sdtPr>
          <w:tag w:val="goog_rdk_73"/>
        </w:sdtPr>
        <w:sdtContent>
          <w:commentRangeStart w:id="47"/>
        </w:sdtContent>
      </w:sdt>
      <w:r w:rsidDel="00000000" w:rsidR="00000000" w:rsidRPr="00000000">
        <w:rPr>
          <w:rFonts w:ascii="Garamond" w:cs="Garamond" w:eastAsia="Garamond" w:hAnsi="Garamond"/>
          <w:rtl w:val="0"/>
        </w:rPr>
        <w:t xml:space="preserve">2013</w:t>
      </w:r>
      <w:commentRangeEnd w:id="47"/>
      <w:r w:rsidDel="00000000" w:rsidR="00000000" w:rsidRPr="00000000">
        <w:commentReference w:id="47"/>
      </w:r>
      <w:r w:rsidDel="00000000" w:rsidR="00000000" w:rsidRPr="00000000">
        <w:rPr>
          <w:rFonts w:ascii="Garamond" w:cs="Garamond" w:eastAsia="Garamond" w:hAnsi="Garamond"/>
          <w:rtl w:val="0"/>
        </w:rPr>
        <w:t xml:space="preserve">). </w:t>
      </w:r>
    </w:p>
    <w:p w:rsidR="00000000" w:rsidDel="00000000" w:rsidP="00000000" w:rsidRDefault="00000000" w:rsidRPr="00000000" w14:paraId="000000B3">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B4">
      <w:pPr>
        <w:jc w:val="both"/>
        <w:rPr>
          <w:rFonts w:ascii="Garamond" w:cs="Garamond" w:eastAsia="Garamond" w:hAnsi="Garamond"/>
        </w:rPr>
      </w:pPr>
      <w:r w:rsidDel="00000000" w:rsidR="00000000" w:rsidRPr="00000000">
        <w:rPr>
          <w:rFonts w:ascii="Garamond" w:cs="Garamond" w:eastAsia="Garamond" w:hAnsi="Garamond"/>
          <w:rtl w:val="0"/>
        </w:rPr>
        <w:t xml:space="preserve">Something about </w:t>
      </w:r>
      <w:sdt>
        <w:sdtPr>
          <w:tag w:val="goog_rdk_74"/>
        </w:sdtPr>
        <w:sdtContent>
          <w:commentRangeStart w:id="48"/>
        </w:sdtContent>
      </w:sdt>
      <w:r w:rsidDel="00000000" w:rsidR="00000000" w:rsidRPr="00000000">
        <w:rPr>
          <w:rFonts w:ascii="Garamond" w:cs="Garamond" w:eastAsia="Garamond" w:hAnsi="Garamond"/>
          <w:rtl w:val="0"/>
        </w:rPr>
        <w:t xml:space="preserve">mountains</w:t>
      </w:r>
      <w:commentRangeEnd w:id="48"/>
      <w:r w:rsidDel="00000000" w:rsidR="00000000" w:rsidRPr="00000000">
        <w:commentReference w:id="48"/>
      </w:r>
      <w:r w:rsidDel="00000000" w:rsidR="00000000" w:rsidRPr="00000000">
        <w:rPr>
          <w:rFonts w:ascii="Garamond" w:cs="Garamond" w:eastAsia="Garamond" w:hAnsi="Garamond"/>
          <w:rtl w:val="0"/>
        </w:rPr>
        <w:t xml:space="preserve">? </w:t>
      </w:r>
    </w:p>
    <w:p w:rsidR="00000000" w:rsidDel="00000000" w:rsidP="00000000" w:rsidRDefault="00000000" w:rsidRPr="00000000" w14:paraId="000000B5">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B6">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B7">
      <w:pPr>
        <w:pStyle w:val="Title"/>
        <w:jc w:val="both"/>
        <w:rPr/>
      </w:pPr>
      <w:bookmarkStart w:colFirst="0" w:colLast="0" w:name="_heading=h.tm4zkf6izpbt" w:id="4"/>
      <w:bookmarkEnd w:id="4"/>
      <w:r w:rsidDel="00000000" w:rsidR="00000000" w:rsidRPr="00000000">
        <w:rPr>
          <w:rtl w:val="0"/>
        </w:rPr>
        <w:t xml:space="preserve">References</w:t>
      </w:r>
    </w:p>
    <w:p w:rsidR="00000000" w:rsidDel="00000000" w:rsidP="00000000" w:rsidRDefault="00000000" w:rsidRPr="00000000" w14:paraId="000000B8">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B9">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BA">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BB">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BC">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BD">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BE">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BF">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C0">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C1">
      <w:pPr>
        <w:jc w:val="both"/>
        <w:rPr>
          <w:rFonts w:ascii="Garamond" w:cs="Garamond" w:eastAsia="Garamond" w:hAnsi="Garamond"/>
          <w:b w:val="1"/>
        </w:rPr>
      </w:pPr>
      <w:r w:rsidDel="00000000" w:rsidR="00000000" w:rsidRPr="00000000">
        <w:rPr>
          <w:rFonts w:ascii="Garamond" w:cs="Garamond" w:eastAsia="Garamond" w:hAnsi="Garamond"/>
          <w:b w:val="1"/>
          <w:rtl w:val="0"/>
        </w:rPr>
        <w:t xml:space="preserve">Figures (in folder figs)</w:t>
      </w:r>
    </w:p>
    <w:p w:rsidR="00000000" w:rsidDel="00000000" w:rsidP="00000000" w:rsidRDefault="00000000" w:rsidRPr="00000000" w14:paraId="000000C2">
      <w:pPr>
        <w:jc w:val="both"/>
        <w:rPr>
          <w:rFonts w:ascii="Garamond" w:cs="Garamond" w:eastAsia="Garamond" w:hAnsi="Garamond"/>
          <w:b w:val="1"/>
        </w:rPr>
      </w:pPr>
      <w:r w:rsidDel="00000000" w:rsidR="00000000" w:rsidRPr="00000000">
        <w:rPr>
          <w:rtl w:val="0"/>
        </w:rPr>
      </w:r>
    </w:p>
    <w:p w:rsidR="00000000" w:rsidDel="00000000" w:rsidP="00000000" w:rsidRDefault="00000000" w:rsidRPr="00000000" w14:paraId="000000C3">
      <w:pPr>
        <w:jc w:val="both"/>
        <w:rPr>
          <w:rFonts w:ascii="Garamond" w:cs="Garamond" w:eastAsia="Garamond" w:hAnsi="Garamond"/>
          <w:b w:val="1"/>
        </w:rPr>
      </w:pPr>
      <w:sdt>
        <w:sdtPr>
          <w:tag w:val="goog_rdk_75"/>
        </w:sdtPr>
        <w:sdtContent>
          <w:commentRangeStart w:id="49"/>
        </w:sdtContent>
      </w:sdt>
      <w:r w:rsidDel="00000000" w:rsidR="00000000" w:rsidRPr="00000000">
        <w:rPr>
          <w:rFonts w:ascii="Garamond" w:cs="Garamond" w:eastAsia="Garamond" w:hAnsi="Garamond"/>
          <w:b w:val="1"/>
        </w:rPr>
        <w:drawing>
          <wp:inline distB="114300" distT="114300" distL="114300" distR="114300">
            <wp:extent cx="3439478" cy="3039115"/>
            <wp:effectExtent b="0" l="0" r="0" t="0"/>
            <wp:docPr id="1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3439478" cy="3039115"/>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0C4">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C5">
      <w:pPr>
        <w:jc w:val="both"/>
        <w:rPr>
          <w:rFonts w:ascii="Garamond" w:cs="Garamond" w:eastAsia="Garamond" w:hAnsi="Garamond"/>
        </w:rPr>
      </w:pPr>
      <w:r w:rsidDel="00000000" w:rsidR="00000000" w:rsidRPr="00000000">
        <w:rPr>
          <w:rFonts w:ascii="Garamond" w:cs="Garamond" w:eastAsia="Garamond" w:hAnsi="Garamond"/>
          <w:rtl w:val="0"/>
        </w:rPr>
        <w:t xml:space="preserve">Figure 1. Conceptual representation of the expected relationship between speciation rates and phylogenetic diversity (PD) relative to species richness.</w:t>
      </w:r>
    </w:p>
    <w:p w:rsidR="00000000" w:rsidDel="00000000" w:rsidP="00000000" w:rsidRDefault="00000000" w:rsidRPr="00000000" w14:paraId="000000C6">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C7">
      <w:pPr>
        <w:jc w:val="both"/>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399730" cy="4165600"/>
            <wp:effectExtent b="0" l="0" r="0" t="0"/>
            <wp:docPr id="17"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39973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both"/>
        <w:rPr>
          <w:rFonts w:ascii="Garamond" w:cs="Garamond" w:eastAsia="Garamond" w:hAnsi="Garamond"/>
        </w:rPr>
      </w:pPr>
      <w:r w:rsidDel="00000000" w:rsidR="00000000" w:rsidRPr="00000000">
        <w:rPr>
          <w:rFonts w:ascii="Garamond" w:cs="Garamond" w:eastAsia="Garamond" w:hAnsi="Garamond"/>
          <w:rtl w:val="0"/>
        </w:rPr>
        <w:t xml:space="preserve">Figure 2. Relationship between DR rates and the residuals resulting from a regression of `PD ~ Richness` for all four groups of terrestrial vertebrates. </w:t>
      </w:r>
    </w:p>
    <w:p w:rsidR="00000000" w:rsidDel="00000000" w:rsidP="00000000" w:rsidRDefault="00000000" w:rsidRPr="00000000" w14:paraId="000000C9">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CA">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CB">
      <w:pPr>
        <w:jc w:val="both"/>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399730" cy="7696200"/>
            <wp:effectExtent b="0" l="0" r="0" t="0"/>
            <wp:docPr id="1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39973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both"/>
        <w:rPr>
          <w:rFonts w:ascii="Garamond" w:cs="Garamond" w:eastAsia="Garamond" w:hAnsi="Garamond"/>
        </w:rPr>
      </w:pPr>
      <w:r w:rsidDel="00000000" w:rsidR="00000000" w:rsidRPr="00000000">
        <w:rPr>
          <w:rFonts w:ascii="Garamond" w:cs="Garamond" w:eastAsia="Garamond" w:hAnsi="Garamond"/>
          <w:rtl w:val="0"/>
        </w:rPr>
        <w:t xml:space="preserve">Figure </w:t>
      </w:r>
      <w:sdt>
        <w:sdtPr>
          <w:tag w:val="goog_rdk_76"/>
        </w:sdtPr>
        <w:sdtContent>
          <w:commentRangeStart w:id="50"/>
        </w:sdtContent>
      </w:sdt>
      <w:r w:rsidDel="00000000" w:rsidR="00000000" w:rsidRPr="00000000">
        <w:rPr>
          <w:rFonts w:ascii="Garamond" w:cs="Garamond" w:eastAsia="Garamond" w:hAnsi="Garamond"/>
          <w:rtl w:val="0"/>
        </w:rPr>
        <w:t xml:space="preserve">3</w:t>
      </w:r>
      <w:commentRangeEnd w:id="50"/>
      <w:r w:rsidDel="00000000" w:rsidR="00000000" w:rsidRPr="00000000">
        <w:commentReference w:id="50"/>
      </w:r>
      <w:r w:rsidDel="00000000" w:rsidR="00000000" w:rsidRPr="00000000">
        <w:rPr>
          <w:rFonts w:ascii="Garamond" w:cs="Garamond" w:eastAsia="Garamond" w:hAnsi="Garamond"/>
          <w:rtl w:val="0"/>
        </w:rPr>
        <w:t xml:space="preserve">. Geographic distribution of cradles and museums for terrestrial vertebrates. Silhouettes extracted from 'phylopic' (www.phylopic.org).</w:t>
      </w:r>
    </w:p>
    <w:p w:rsidR="00000000" w:rsidDel="00000000" w:rsidP="00000000" w:rsidRDefault="00000000" w:rsidRPr="00000000" w14:paraId="000000CD">
      <w:pPr>
        <w:jc w:val="both"/>
        <w:rPr>
          <w:rFonts w:ascii="Garamond" w:cs="Garamond" w:eastAsia="Garamond" w:hAnsi="Garamond"/>
        </w:rPr>
      </w:pPr>
      <w:r w:rsidDel="00000000" w:rsidR="00000000" w:rsidRPr="00000000">
        <w:rPr>
          <w:rtl w:val="0"/>
        </w:rPr>
      </w:r>
    </w:p>
    <w:sectPr>
      <w:pgSz w:h="16840" w:w="11900" w:orient="portrait"/>
      <w:pgMar w:bottom="1417" w:top="1417" w:left="1701" w:right="1701"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ECTOR TEJERO CICUENDEZ" w:id="48" w:date="2023-06-22T12:51:50Z">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Tenorio, E. A., Montoya, P., Norden, N., Rodríguez-Buriticá, S., Salgado-Negret, B., &amp; Gonzalez, M. A. (2023). Mountains exhibit a stronger latitudinal diversity gradient than lowland regions. Journal of Biogeography, n/a(n/a). https://doi.org/10.1111/jbi.14597</w:t>
      </w:r>
    </w:p>
  </w:comment>
  <w:comment w:author="HECTOR TEJERO CICUENDEZ" w:id="5" w:date="2023-07-11T09:53:49Z">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Fine, P. V. A. (2015). Ecological and Evolutionary Drivers of Geographic Variation in Species Diversity. Annual Review of Ecology, Evolution, and Systematics, 46, 369–392. https://doi.org/10.1146/annurev-ecolsys-112414-054102</w:t>
      </w:r>
    </w:p>
  </w:comment>
  <w:comment w:author="IRIS MENÉNDEZ GONZÁLEZ" w:id="32" w:date="2023-03-29T13:58:50Z">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LOESS? how was it, Héctor?</w:t>
      </w:r>
    </w:p>
  </w:comment>
  <w:comment w:author="HECTOR TEJERO CICUENDEZ" w:id="33" w:date="2023-03-29T14:32:43Z">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LOESS</w:t>
      </w:r>
    </w:p>
  </w:comment>
  <w:comment w:author="HECTOR TEJERO CICUENDEZ" w:id="16" w:date="2023-07-07T08:56:22Z">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paper del estilo de "aridity drives diversification"</w:t>
      </w:r>
    </w:p>
  </w:comment>
  <w:comment w:author="HECTOR TEJERO CICUENDEZ" w:id="37" w:date="2023-06-22T12:57:47Z">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Singhal, S., Colli, G. R., Grundler, M. R., Costa, G. C., Prates, I., &amp; Rabosky, D. L. (2022). No link between population isolation and speciation rate in squamate reptiles. Proceedings of the National Academy of Sciences, 119(4), e2113388119. https://doi.org/10.1073/pnas.2113388119/-/DCSupplemental.Published</w:t>
      </w:r>
    </w:p>
  </w:comment>
  <w:comment w:author="HECTOR TEJERO CICUENDEZ" w:id="38" w:date="2023-07-17T12:19:26Z">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Rabosky fishes inverse latitudinal gradient</w:t>
      </w:r>
    </w:p>
  </w:comment>
  <w:comment w:author="HECTOR TEJERO CICUENDEZ" w:id="46" w:date="2023-06-16T13:00:04Z">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Crisp, M. D., Arroyo, M. T. K., Cook, L. G., Gandolfo, M. A., Jordan, G. J., McGlone, M. S., Weston, P. H., Westoby, M., Wilf, P., &amp; Linder, H. P. (2009). Phylogenetic biome conservatism on a global scale. Nature, 458(7239), Article 7239. https://doi.org/10.1038/nature07764</w:t>
      </w:r>
    </w:p>
  </w:comment>
  <w:comment w:author="FERNANDO BLANCO SEGOVIA" w:id="35" w:date="2023-04-24T07:07:02Z">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was thinking that this is the opposite that Vrba said right? Places whit high extinction and speciation rates (cradles) suppose to have more species (habitat theory), but is not, interesting... (I know Vrba is talking about groups not geography, but I think is something to think about it)</w:t>
      </w:r>
    </w:p>
  </w:comment>
  <w:comment w:author="HECTOR TEJERO CICUENDEZ" w:id="50" w:date="2023-04-14T09:31:42Z">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the total number of species in each cradle and museum!</w:t>
      </w:r>
    </w:p>
  </w:comment>
  <w:comment w:author="HECTOR TEJERO CICUENDEZ" w:id="21" w:date="2023-07-07T09:53:16Z">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Mishler, B. D. (2023). Spatial phylogenetics. Journal of Biogeography, n/a(n/a). https://doi.org/10.1111/jbi.14618</w:t>
      </w:r>
    </w:p>
  </w:comment>
  <w:comment w:author="HECTOR TEJERO CICUENDEZ" w:id="8" w:date="2023-07-07T08:56:45Z">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for speciation effect</w:t>
      </w:r>
    </w:p>
  </w:comment>
  <w:comment w:author="HECTOR TEJERO CICUENDEZ" w:id="30" w:date="2023-06-22T12:54:20Z">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Miller, E. C., &amp; Román-Palacios, C. (2021). Evolutionary time best explains the latitudinal diversity gradient of living freshwater fish diversity. Global Ecology and Biogeography, 30(3), 749–763. https://doi.org/10.1111/geb.13253</w:t>
      </w:r>
    </w:p>
  </w:comment>
  <w:comment w:author="HECTOR TEJERO CICUENDEZ" w:id="9" w:date="2023-07-07T08:56:37Z">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innovations</w:t>
      </w:r>
    </w:p>
  </w:comment>
  <w:comment w:author="HECTOR TEJERO CICUENDEZ" w:id="10" w:date="2023-07-11T09:51:59Z">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Freeman, B. G., Weeks, T., Schluter, D., &amp; Tobias, J. A. (2022). The latitudinal gradient in rates of evolution for bird beaks, a species interaction trait. Ecology Letters, 25(3), 635–646. https://doi.org/10.1111/ele.13726</w:t>
      </w:r>
    </w:p>
  </w:comment>
  <w:comment w:author="HECTOR TEJERO CICUENDEZ" w:id="11" w:date="2023-07-13T11:01:20Z">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Heard, S. B., &amp; Hauser, D. L. (1995). Key evolutionary innovations and their ecological mechanisms. Historical Biology, 10(2), 151–173. https://doi.org/10.1080/10292389509380518</w:t>
      </w:r>
    </w:p>
  </w:comment>
  <w:comment w:author="HECTOR TEJERO CICUENDEZ" w:id="7" w:date="2023-07-11T09:50:48Z">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Schemske, D. W., Mittelbach, G. G., Cornell, H. V., Sobel, J. M., &amp; Roy, K. (2009). Is There a Latitudinal Gradient in the Importance of Biotic Interactions? Annual Review of Ecology, Evolution, and Systematics, 40(1), 245–269. https://doi.org/10.1146/annurev.ecolsys.39.110707.173430</w:t>
      </w:r>
    </w:p>
  </w:comment>
  <w:comment w:author="HECTOR TEJERO CICUENDEZ" w:id="24" w:date="2023-07-17T15:33:09Z">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Schematic figure of the regression of PD and species richness, highlighting in one color high residual PD and in a different color low residual PD.</w:t>
      </w:r>
    </w:p>
  </w:comment>
  <w:comment w:author="HECTOR TEJERO CICUENDEZ" w:id="39" w:date="2023-06-22T12:59:02Z">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Rowan, J., Beaudrot, L., Franklin, J., Reed, K. E., Smail, I. E., &amp; Zamora, A. (2019). Geographically divergent evolutionary and ecological legacies shape mammal biodiversity in the global tropics and subtropics. Proceedings of the National Academy of Sciences. https://doi.org/10.1073/pnas.1910489116</w:t>
      </w:r>
    </w:p>
  </w:comment>
  <w:comment w:author="HECTOR TEJERO CICUENDEZ" w:id="40" w:date="2023-07-17T09:21:40Z">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Skeels, A., Boschman, L. M., McFadden, I. R., Joyce, E. M., Hagen, O., Jiménez Robles, O., Bach, W., Boussange, V., Keggin, T., Jetz, W., &amp; Pellissier, L. (2023). Paleoenvironments shaped the exchange of terrestrial vertebrates across Wallace’s Line. Science, 381(6653), 86–92. https://doi.org/10.1126/science.adf7122</w:t>
      </w:r>
    </w:p>
  </w:comment>
  <w:comment w:author="HECTOR TEJERO CICUENDEZ" w:id="41" w:date="2023-07-17T10:12:48Z">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Eiserhardt, W. L., Svenning, J.-C., Baker, W. J., Couvreur, T. L. P., &amp; Balslev, H. (2013). Dispersal and niche evolution jointly shape the geographic turnover of phylogenetic clades across continents. Scientific Reports, 3(1), Article 1. https://doi.org/10.1038/srep01164</w:t>
      </w:r>
    </w:p>
  </w:comment>
  <w:comment w:author="HECTOR TEJERO CICUENDEZ" w:id="12" w:date="2023-07-07T08:57:34Z">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temperature, precipitation...</w:t>
      </w:r>
    </w:p>
  </w:comment>
  <w:comment w:author="HECTOR TEJERO CICUENDEZ" w:id="13" w:date="2023-07-13T10:55:39Z">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Currie, D. J. et al. 2004 Predictions and tests of climate-based hypotheses of broad-scale variation in taxonomic richness. Ecol. Lett. 7, 1121–1134.</w:t>
      </w:r>
    </w:p>
  </w:comment>
  <w:comment w:author="HECTOR TEJERO CICUENDEZ" w:id="14" w:date="2023-07-13T10:59:17Z">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references 44-49 in Davies and Buckley 2011</w:t>
      </w:r>
    </w:p>
  </w:comment>
  <w:comment w:author="HECTOR TEJERO CICUENDEZ" w:id="15" w:date="2023-07-13T13:57:56Z">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Allen et al. 2006 Kinetic effects of temperature on rates of genetic divergence and speciation. PNAS 103, 9130-0135.</w:t>
      </w:r>
    </w:p>
  </w:comment>
  <w:comment w:author="HECTOR TEJERO CICUENDEZ" w:id="47" w:date="2023-06-16T10:31:09Z">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Wiens, J. J., Kozak, K. H. &amp; Silva, N. Diversity and niche evolution along aridity gradients in North American lizards (Phrynosomatidae). Evolution 67, 1715–1728 (2013).</w:t>
      </w:r>
    </w:p>
  </w:comment>
  <w:comment w:author="FERNANDO BLANCO SEGOVIA" w:id="34" w:date="2023-04-24T06:55:57Z">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love these figures</w:t>
      </w:r>
    </w:p>
  </w:comment>
  <w:comment w:author="HECTOR TEJERO CICUENDEZ" w:id="17" w:date="2023-07-07T08:57:14Z">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diversification in mountains</w:t>
      </w:r>
    </w:p>
  </w:comment>
  <w:comment w:author="HECTOR TEJERO CICUENDEZ" w:id="18" w:date="2023-07-13T11:25:00Z">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Hoorn, C., Wesselingh, F. P., ter Steege, H., Bermudez, M. A., Mora, A., Sevink, J., Sanmartín, I., Sanchez-Meseguer, A., Anderson, C. L., Figueiredo, J. P., Jaramillo, C., Riff, D., Negri, F. R., Hooghiemstra, H., Lundberg, J., Stadler, T., Särkinen, T., &amp; Antonelli, A. (2010). Amazonia Through Time: Andean Uplift, Climate Change, Landscape Evolution, and Biodiversity. Science, 330(6006), 927–931. https://doi.org/10.1126/science.1194585</w:t>
      </w:r>
    </w:p>
  </w:comment>
  <w:comment w:author="HECTOR TEJERO CICUENDEZ" w:id="19" w:date="2023-07-13T11:29:38Z">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Badgley</w:t>
      </w:r>
    </w:p>
  </w:comment>
  <w:comment w:author="HECTOR TEJERO CICUENDEZ" w:id="20" w:date="2023-07-13T11:29:58Z">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Tejero-Cicuéndez et al. 2022 Syst. Biol.</w:t>
      </w:r>
    </w:p>
  </w:comment>
  <w:comment w:author="HECTOR TEJERO CICUENDEZ" w:id="36" w:date="2023-07-04T16:53:00Z">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Mishler, B. D. (2023). Spatial phylogenetics. Journal of Biogeography, n/a(n/a). https://doi.org/10.1111/jbi.14618</w:t>
      </w:r>
    </w:p>
  </w:comment>
  <w:comment w:author="HECTOR TEJERO CICUENDEZ" w:id="6" w:date="2023-07-07T08:58:29Z">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Wiens?</w:t>
      </w:r>
    </w:p>
  </w:comment>
  <w:comment w:author="HECTOR TEJERO CICUENDEZ" w:id="23" w:date="2023-07-07T10:14:54Z">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Faith, D. P. (1992). Conservation evaluation and phylogenetic diversity. Biological Conservation, 61(1), 1–10. https://doi.org/10.1016/0006-3207(92)91201-3</w:t>
      </w:r>
    </w:p>
  </w:comment>
  <w:comment w:author="HECTOR TEJERO CICUENDEZ" w:id="22" w:date="2023-07-07T10:01:43Z">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Davies, T. J., &amp; Buckley, L. B. (2011). Phylogenetic diversity as a window into the evolutionary and biogeographic histories of present-day richness gradients for mammals. Philosophical Transactions of the Royal Society B: Biological Sciences, 366(1576), 2414–2425. https://doi.org/10.1098/rstb.2011.0058</w:t>
      </w:r>
    </w:p>
  </w:comment>
  <w:comment w:author="HECTOR TEJERO CICUENDEZ" w:id="44" w:date="2023-06-22T12:41:56Z">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Schluter, D., &amp; Pennell, M. W. (2017). Speciation gradients and the distribution of biodiversity. Nature, 546(7656), 48–55. https://doi.org/10.1038/nature22897</w:t>
      </w:r>
    </w:p>
  </w:comment>
  <w:comment w:author="HECTOR TEJERO CICUENDEZ" w:id="27" w:date="2023-06-22T13:03:28Z">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Meseguer, A. S., Fouquet, P. A. A., Delsuc, F., &amp; Condamine, F. L. (2020). The role of the Neotropics as a source of world tetrapod biodiversity. Global Ecology and Biogeography, April, 1–14. https://doi.org/10.1111/geb.13141</w:t>
      </w:r>
    </w:p>
  </w:comment>
  <w:comment w:author="HECTOR TEJERO CICUENDEZ" w:id="29" w:date="2023-06-22T13:06:50Z">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Velasco, J. A., &amp; Pinto-Ledezma, J. N. (2022). Mapping species diversification metrics in macroecology: Prospects and challenges. Frontiers in Ecology and Evolution, 10. https://doi.org/10.3389/fevo.2022.951271</w:t>
      </w:r>
    </w:p>
  </w:comment>
  <w:comment w:author="HECTOR TEJERO CICUENDEZ" w:id="28" w:date="2023-06-22T13:02:52Z">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Meseguer, A. S., &amp; Condamine, F. L. (2020). Ancient tropical extinctions at high latitudes contributed to the latitudinal diversity gradient. Evolution, 74(9), 1966–1987. https://doi.org/10.1111/evo.13967</w:t>
      </w:r>
    </w:p>
  </w:comment>
  <w:comment w:author="HECTOR TEJERO CICUENDEZ" w:id="31" w:date="2023-03-29T14:38:11Z">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saying spatial seems like we did a spatially corrected analysis, which we didn't (though we should I guess xD)</w:t>
      </w:r>
    </w:p>
  </w:comment>
  <w:comment w:author="HECTOR TEJERO CICUENDEZ" w:id="2" w:date="2023-07-07T09:49:06Z">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Humboldt, A. von, &amp; Bonpland, A. (1807). Essai sur la géographie des plantes. Schoell.</w:t>
      </w:r>
    </w:p>
  </w:comment>
  <w:comment w:author="HECTOR TEJERO CICUENDEZ" w:id="42" w:date="2023-06-22T13:02:41Z">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Meseguer, A. S., &amp; Condamine, F. L. (2020). Ancient tropical extinctions at high latitudes contributed to the latitudinal diversity gradient. Evolution, 74(9), 1966–1987. https://doi.org/10.1111/evo.13967</w:t>
      </w:r>
    </w:p>
  </w:comment>
  <w:comment w:author="HECTOR TEJERO CICUENDEZ" w:id="43" w:date="2023-07-17T11:34:13Z">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Carrillo, J. D., Faurby, S., Silvestro, D., Jaramillo, C., Bacon, C. D., &amp; Antonelli, A. (2020). Disproportionate extinction of South American mammals drove the asymmetry of the Great American Biotic Interchange. Proceedings of the National Academy of Sciences, 1–7. https://doi.org/10.1073/pnas.2009397117</w:t>
      </w:r>
    </w:p>
  </w:comment>
  <w:comment w:author="HECTOR TEJERO CICUENDEZ" w:id="25" w:date="2023-06-22T13:01:00Z">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Meseguer, A. S., Michel, A., Fabre, P.-H., Pérez Escobar, O. A., Chomicki, G., Riina, R., Antonelli, A., Antoine, P.-O., Delsuc, F., &amp; Condamine, F. L. (2022). Diversification dynamics in the Neotropics through time, clades, and biogeographic regions. ELife, 11, e74503. https://doi.org/10.7554/eLife.74503</w:t>
      </w:r>
    </w:p>
  </w:comment>
  <w:comment w:author="HECTOR TEJERO CICUENDEZ" w:id="3" w:date="2023-07-07T09:49:41Z">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Darwin, C. (1859). On the Origin of Species by Means of Natural Selection, or the Preservation of Favoured Races in the Struggle for Life. John Murray.</w:t>
      </w:r>
    </w:p>
  </w:comment>
  <w:comment w:author="HECTOR TEJERO CICUENDEZ" w:id="4" w:date="2023-07-07T09:50:32Z">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Wallace, A. R. (1876). The geographical distribution of animals. Harper and Brothers.</w:t>
      </w:r>
    </w:p>
  </w:comment>
  <w:comment w:author="HECTOR TEJERO CICUENDEZ" w:id="45" w:date="2023-06-16T12:59:09Z">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Crisp et al. 2009: desert sink for plants</w:t>
      </w:r>
    </w:p>
  </w:comment>
  <w:comment w:author="HECTOR TEJERO CICUENDEZ" w:id="0" w:date="2023-07-07T09:47:12Z">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Fischer, A. G. (1960). Latitudinal variations in organic diversity. Evolution, 14, 64–81.</w:t>
      </w:r>
    </w:p>
  </w:comment>
  <w:comment w:author="HECTOR TEJERO CICUENDEZ" w:id="1" w:date="2023-07-07T09:48:07Z">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MacArthur, R. H. (1965). Patterns of Species Diversity. Biological Reviews, 40(4), 510–533. https://doi.org/10.1111/j.1469-185x.1965.tb00815.x</w:t>
      </w:r>
    </w:p>
  </w:comment>
  <w:comment w:author="FERNANDO BLANCO SEGOVIA" w:id="49" w:date="2023-04-24T07:03:49Z">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something like this as fig.1 would be really informative. You could add also something about the workflow, with a hypothetical map of museum vs cradle. I can help you with this,</w:t>
      </w:r>
    </w:p>
  </w:comment>
  <w:comment w:author="HECTOR TEJERO CICUENDEZ" w:id="26" w:date="2023-06-22T13:03:43Z">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Meseguer, A. S., Lobo, J. M., Cornuault, J., Beerling, D., Ruhfel, B. R., Charles, |, Davis, C., Jousselin, E., &amp; Sanmartín, I. (2018). Reconstructing deep-time palaeoclimate legacies in the clusioid Malpighiales unveils their role in the evolution and extinction of the boreotropical flora. Global Ecology and Biogeography, 27, 616–628. https://doi.org/10.1111/geb.12724</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CE" w15:done="0"/>
  <w15:commentEx w15:paraId="000000CF" w15:done="0"/>
  <w15:commentEx w15:paraId="000000D0" w15:done="0"/>
  <w15:commentEx w15:paraId="000000D1" w15:paraIdParent="000000D0" w15:done="0"/>
  <w15:commentEx w15:paraId="000000D2" w15:done="0"/>
  <w15:commentEx w15:paraId="000000D3" w15:done="0"/>
  <w15:commentEx w15:paraId="000000D4" w15:paraIdParent="000000D3" w15:done="0"/>
  <w15:commentEx w15:paraId="000000D5" w15:done="0"/>
  <w15:commentEx w15:paraId="000000D6" w15:done="0"/>
  <w15:commentEx w15:paraId="000000D7" w15:done="0"/>
  <w15:commentEx w15:paraId="000000D8" w15:done="0"/>
  <w15:commentEx w15:paraId="000000D9" w15:done="0"/>
  <w15:commentEx w15:paraId="000000DA" w15:done="0"/>
  <w15:commentEx w15:paraId="000000DB" w15:done="0"/>
  <w15:commentEx w15:paraId="000000DC" w15:paraIdParent="000000DB" w15:done="0"/>
  <w15:commentEx w15:paraId="000000DD" w15:paraIdParent="000000DB" w15:done="0"/>
  <w15:commentEx w15:paraId="000000DE" w15:done="0"/>
  <w15:commentEx w15:paraId="000000DF" w15:done="0"/>
  <w15:commentEx w15:paraId="000000E0" w15:done="0"/>
  <w15:commentEx w15:paraId="000000E1" w15:done="0"/>
  <w15:commentEx w15:paraId="000000E2" w15:paraIdParent="000000E1" w15:done="0"/>
  <w15:commentEx w15:paraId="000000E3" w15:done="0"/>
  <w15:commentEx w15:paraId="000000E4" w15:paraIdParent="000000E3" w15:done="0"/>
  <w15:commentEx w15:paraId="000000E5" w15:paraIdParent="000000E3" w15:done="0"/>
  <w15:commentEx w15:paraId="000000E6" w15:paraIdParent="000000E3" w15:done="0"/>
  <w15:commentEx w15:paraId="000000E7" w15:done="0"/>
  <w15:commentEx w15:paraId="000000E8" w15:done="0"/>
  <w15:commentEx w15:paraId="000000E9" w15:done="0"/>
  <w15:commentEx w15:paraId="000000EA" w15:paraIdParent="000000E9" w15:done="0"/>
  <w15:commentEx w15:paraId="000000EB" w15:paraIdParent="000000E9" w15:done="0"/>
  <w15:commentEx w15:paraId="000000EC" w15:paraIdParent="000000E9" w15:done="0"/>
  <w15:commentEx w15:paraId="000000ED" w15:done="0"/>
  <w15:commentEx w15:paraId="000000EE" w15:done="0"/>
  <w15:commentEx w15:paraId="000000EF" w15:done="0"/>
  <w15:commentEx w15:paraId="000000F0" w15:done="0"/>
  <w15:commentEx w15:paraId="000000F1" w15:done="0"/>
  <w15:commentEx w15:paraId="000000F2" w15:done="0"/>
  <w15:commentEx w15:paraId="000000F3" w15:done="0"/>
  <w15:commentEx w15:paraId="000000F4" w15:done="0"/>
  <w15:commentEx w15:paraId="000000F5" w15:done="0"/>
  <w15:commentEx w15:paraId="000000F6" w15:done="0"/>
  <w15:commentEx w15:paraId="000000F7" w15:done="0"/>
  <w15:commentEx w15:paraId="000000F8" w15:paraIdParent="000000F7" w15:done="0"/>
  <w15:commentEx w15:paraId="000000F9" w15:done="0"/>
  <w15:commentEx w15:paraId="000000FA" w15:done="0"/>
  <w15:commentEx w15:paraId="000000FB" w15:done="0"/>
  <w15:commentEx w15:paraId="000000FC" w15:done="0"/>
  <w15:commentEx w15:paraId="000000FD" w15:done="0"/>
  <w15:commentEx w15:paraId="000000FE" w15:done="0"/>
  <w15:commentEx w15:paraId="000000FF" w15:done="0"/>
  <w15:commentEx w15:paraId="0000010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jc w:val="both"/>
    </w:pPr>
    <w:rPr>
      <w:rFonts w:ascii="Garamond" w:cs="Garamond" w:eastAsia="Garamond" w:hAnsi="Garamond"/>
      <w:b w:val="1"/>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2.png"/><Relationship Id="rId21" Type="http://schemas.openxmlformats.org/officeDocument/2006/relationships/image" Target="media/image9.png"/><Relationship Id="rId24" Type="http://schemas.openxmlformats.org/officeDocument/2006/relationships/image" Target="media/image15.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png"/><Relationship Id="rId26" Type="http://schemas.openxmlformats.org/officeDocument/2006/relationships/image" Target="media/image19.png"/><Relationship Id="rId25" Type="http://schemas.openxmlformats.org/officeDocument/2006/relationships/image" Target="media/image10.png"/><Relationship Id="rId28" Type="http://schemas.openxmlformats.org/officeDocument/2006/relationships/image" Target="media/image18.png"/><Relationship Id="rId27" Type="http://schemas.openxmlformats.org/officeDocument/2006/relationships/image" Target="media/image2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11.png"/><Relationship Id="rId12" Type="http://schemas.openxmlformats.org/officeDocument/2006/relationships/image" Target="media/image8.png"/><Relationship Id="rId15" Type="http://schemas.openxmlformats.org/officeDocument/2006/relationships/image" Target="media/image1.png"/><Relationship Id="rId14" Type="http://schemas.openxmlformats.org/officeDocument/2006/relationships/image" Target="media/image16.png"/><Relationship Id="rId17" Type="http://schemas.openxmlformats.org/officeDocument/2006/relationships/image" Target="media/image12.png"/><Relationship Id="rId16" Type="http://schemas.openxmlformats.org/officeDocument/2006/relationships/image" Target="media/image17.png"/><Relationship Id="rId19" Type="http://schemas.openxmlformats.org/officeDocument/2006/relationships/image" Target="media/image13.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lMvAeyRIn1luEOZicfkvVwuR3g==">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2023-03-03T17:10:00Z</dcterms:created>
  <dc:creator>Héctor Tejero Cicuéndez</dc:creator>
</cp:coreProperties>
</file>